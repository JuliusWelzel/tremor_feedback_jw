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AD3A3" w14:textId="3CAACA72" w:rsidR="00F43383" w:rsidRPr="007D2E4E" w:rsidRDefault="00F43383" w:rsidP="004C08D8">
      <w:pPr>
        <w:rPr>
          <w:lang w:val="da-DK" w:eastAsia="da-DK"/>
        </w:rPr>
      </w:pPr>
      <w:r w:rsidRPr="007D2E4E">
        <w:rPr>
          <w:noProof/>
          <w:lang w:val="da-DK" w:eastAsia="da-DK"/>
        </w:rPr>
        <w:drawing>
          <wp:inline distT="0" distB="0" distL="0" distR="0" wp14:anchorId="234D50A7" wp14:editId="04DAFB07">
            <wp:extent cx="1543050" cy="414655"/>
            <wp:effectExtent l="0" t="0" r="6350" b="4445"/>
            <wp:docPr id="6" name="Billede 6" descr="https://www.biorxiv.org/sites/default/files/site_logo/bioRxiv_logo_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iorxiv.org/sites/default/files/site_logo/bioRxiv_logo_homepage.png"/>
                    <pic:cNvPicPr>
                      <a:picLocks noChangeAspect="1" noChangeArrowheads="1"/>
                    </pic:cNvPicPr>
                  </pic:nvPicPr>
                  <pic:blipFill rotWithShape="1">
                    <a:blip r:embed="rId8">
                      <a:extLst>
                        <a:ext uri="{28A0092B-C50C-407E-A947-70E740481C1C}">
                          <a14:useLocalDpi xmlns:a14="http://schemas.microsoft.com/office/drawing/2010/main" val="0"/>
                        </a:ext>
                      </a:extLst>
                    </a:blip>
                    <a:srcRect b="22636"/>
                    <a:stretch/>
                  </pic:blipFill>
                  <pic:spPr bwMode="auto">
                    <a:xfrm>
                      <a:off x="0" y="0"/>
                      <a:ext cx="1543050" cy="414655"/>
                    </a:xfrm>
                    <a:prstGeom prst="rect">
                      <a:avLst/>
                    </a:prstGeom>
                    <a:noFill/>
                    <a:ln>
                      <a:noFill/>
                    </a:ln>
                    <a:extLst>
                      <a:ext uri="{53640926-AAD7-44D8-BBD7-CCE9431645EC}">
                        <a14:shadowObscured xmlns:a14="http://schemas.microsoft.com/office/drawing/2010/main"/>
                      </a:ext>
                    </a:extLst>
                  </pic:spPr>
                </pic:pic>
              </a:graphicData>
            </a:graphic>
          </wp:inline>
        </w:drawing>
      </w:r>
      <w:r w:rsidRPr="007D2E4E">
        <w:rPr>
          <w:lang w:val="da-DK" w:eastAsia="da-DK"/>
        </w:rPr>
        <w:fldChar w:fldCharType="begin"/>
      </w:r>
      <w:r w:rsidRPr="007D2E4E">
        <w:rPr>
          <w:lang w:val="da-DK" w:eastAsia="da-DK"/>
        </w:rPr>
        <w:instrText xml:space="preserve"> INCLUDEPICTURE "https://www.biorxiv.org/sites/default/files/site_logo/bioRxiv_logo_homepage.png" \* MERGEFORMATINET </w:instrText>
      </w:r>
      <w:r w:rsidRPr="007D2E4E">
        <w:rPr>
          <w:lang w:val="da-DK" w:eastAsia="da-DK"/>
        </w:rPr>
        <w:fldChar w:fldCharType="end"/>
      </w:r>
    </w:p>
    <w:p w14:paraId="71DCFF66" w14:textId="5DA5F489" w:rsidR="001A2869" w:rsidRDefault="00D474D7" w:rsidP="008B30A2">
      <w:pPr>
        <w:rPr>
          <w:rFonts w:ascii="Helvetica" w:eastAsiaTheme="majorEastAsia" w:hAnsi="Helvetica" w:cs="FiraGO Medium"/>
          <w:b/>
          <w:bCs/>
          <w:kern w:val="28"/>
          <w:sz w:val="42"/>
          <w:szCs w:val="44"/>
        </w:rPr>
      </w:pPr>
      <w:commentRangeStart w:id="0"/>
      <w:r>
        <w:rPr>
          <w:rFonts w:ascii="Helvetica" w:eastAsiaTheme="majorEastAsia" w:hAnsi="Helvetica" w:cs="FiraGO Medium"/>
          <w:b/>
          <w:bCs/>
          <w:kern w:val="28"/>
          <w:sz w:val="42"/>
          <w:szCs w:val="44"/>
        </w:rPr>
        <w:t>Sensory feedback and arousal</w:t>
      </w:r>
      <w:r w:rsidR="00D565D6" w:rsidRPr="00D565D6">
        <w:rPr>
          <w:rFonts w:ascii="Helvetica" w:eastAsiaTheme="majorEastAsia" w:hAnsi="Helvetica" w:cs="FiraGO Medium"/>
          <w:b/>
          <w:bCs/>
          <w:kern w:val="28"/>
          <w:sz w:val="42"/>
          <w:szCs w:val="44"/>
        </w:rPr>
        <w:t xml:space="preserve"> as</w:t>
      </w:r>
      <w:r w:rsidR="009208BA">
        <w:rPr>
          <w:rFonts w:ascii="Helvetica" w:eastAsiaTheme="majorEastAsia" w:hAnsi="Helvetica" w:cs="FiraGO Medium"/>
          <w:b/>
          <w:bCs/>
          <w:kern w:val="28"/>
          <w:sz w:val="42"/>
          <w:szCs w:val="44"/>
        </w:rPr>
        <w:t xml:space="preserve"> </w:t>
      </w:r>
      <w:r w:rsidR="00D565D6" w:rsidRPr="00D565D6">
        <w:rPr>
          <w:rFonts w:ascii="Helvetica" w:eastAsiaTheme="majorEastAsia" w:hAnsi="Helvetica" w:cs="FiraGO Medium"/>
          <w:b/>
          <w:bCs/>
          <w:kern w:val="28"/>
          <w:sz w:val="42"/>
          <w:szCs w:val="44"/>
        </w:rPr>
        <w:t>modulator</w:t>
      </w:r>
      <w:r w:rsidR="00B170A2">
        <w:rPr>
          <w:rFonts w:ascii="Helvetica" w:eastAsiaTheme="majorEastAsia" w:hAnsi="Helvetica" w:cs="FiraGO Medium"/>
          <w:b/>
          <w:bCs/>
          <w:kern w:val="28"/>
          <w:sz w:val="42"/>
          <w:szCs w:val="44"/>
        </w:rPr>
        <w:t>s</w:t>
      </w:r>
      <w:r w:rsidR="009208BA">
        <w:rPr>
          <w:rFonts w:ascii="Helvetica" w:eastAsiaTheme="majorEastAsia" w:hAnsi="Helvetica" w:cs="FiraGO Medium"/>
          <w:b/>
          <w:bCs/>
          <w:kern w:val="28"/>
          <w:sz w:val="42"/>
          <w:szCs w:val="44"/>
        </w:rPr>
        <w:t xml:space="preserve"> </w:t>
      </w:r>
      <w:r w:rsidR="00D565D6" w:rsidRPr="00D565D6">
        <w:rPr>
          <w:rFonts w:ascii="Helvetica" w:eastAsiaTheme="majorEastAsia" w:hAnsi="Helvetica" w:cs="FiraGO Medium"/>
          <w:b/>
          <w:bCs/>
          <w:kern w:val="28"/>
          <w:sz w:val="42"/>
          <w:szCs w:val="44"/>
        </w:rPr>
        <w:t>of action tremor</w:t>
      </w:r>
      <w:commentRangeEnd w:id="0"/>
      <w:r w:rsidR="00751A43">
        <w:rPr>
          <w:rStyle w:val="CommentReference"/>
          <w:rFonts w:asciiTheme="minorHAnsi" w:eastAsiaTheme="minorHAnsi" w:hAnsiTheme="minorHAnsi" w:cstheme="minorBidi"/>
          <w:color w:val="auto"/>
          <w:lang w:val="de-DE"/>
        </w:rPr>
        <w:commentReference w:id="0"/>
      </w:r>
    </w:p>
    <w:p w14:paraId="1D6A7731" w14:textId="77777777" w:rsidR="00D565D6" w:rsidRPr="008B30A2" w:rsidRDefault="00D565D6" w:rsidP="008B30A2"/>
    <w:p w14:paraId="72D8A150" w14:textId="4DD1FD1C" w:rsidR="00BF7C64" w:rsidRPr="00922E7D" w:rsidRDefault="00D565D6" w:rsidP="00FE6BA4">
      <w:pPr>
        <w:pStyle w:val="AuthorName"/>
        <w:rPr>
          <w:rStyle w:val="AuthorNameSuperscriptTegn"/>
          <w:b/>
          <w:sz w:val="22"/>
          <w:szCs w:val="22"/>
        </w:rPr>
        <w:sectPr w:rsidR="00BF7C64" w:rsidRPr="00922E7D" w:rsidSect="005B488C">
          <w:headerReference w:type="even" r:id="rId13"/>
          <w:headerReference w:type="default" r:id="rId14"/>
          <w:footerReference w:type="default" r:id="rId15"/>
          <w:footerReference w:type="first" r:id="rId16"/>
          <w:type w:val="continuous"/>
          <w:pgSz w:w="11900" w:h="16840" w:code="9"/>
          <w:pgMar w:top="1134" w:right="737" w:bottom="1304" w:left="737" w:header="720" w:footer="720" w:gutter="0"/>
          <w:cols w:space="720"/>
          <w:titlePg/>
          <w:docGrid w:linePitch="360"/>
        </w:sectPr>
      </w:pPr>
      <w:r w:rsidRPr="00922E7D">
        <w:rPr>
          <w:szCs w:val="22"/>
        </w:rPr>
        <w:t>Julius Welzel</w:t>
      </w:r>
      <w:r w:rsidR="000B1B4D" w:rsidRPr="00922E7D">
        <w:rPr>
          <w:color w:val="C00000"/>
          <w:szCs w:val="22"/>
          <w:vertAlign w:val="superscript"/>
        </w:rPr>
        <w:t>a</w:t>
      </w:r>
      <w:r w:rsidRPr="00922E7D">
        <w:rPr>
          <w:szCs w:val="22"/>
        </w:rPr>
        <w:t>,</w:t>
      </w:r>
      <w:r w:rsidR="009F3087">
        <w:rPr>
          <w:szCs w:val="22"/>
        </w:rPr>
        <w:t xml:space="preserve"> </w:t>
      </w:r>
      <w:r w:rsidR="009F3087" w:rsidRPr="00922E7D">
        <w:rPr>
          <w:szCs w:val="22"/>
        </w:rPr>
        <w:t>Miriam Güthe</w:t>
      </w:r>
      <w:r w:rsidR="009F3087" w:rsidRPr="00922E7D">
        <w:rPr>
          <w:rStyle w:val="AuthorNameSuperscriptTegn"/>
          <w:b/>
          <w:sz w:val="22"/>
          <w:szCs w:val="22"/>
        </w:rPr>
        <w:t>a</w:t>
      </w:r>
      <w:r w:rsidR="009F3087" w:rsidRPr="00922E7D">
        <w:rPr>
          <w:szCs w:val="22"/>
        </w:rPr>
        <w:t>,</w:t>
      </w:r>
      <w:r w:rsidRPr="00922E7D">
        <w:rPr>
          <w:szCs w:val="22"/>
        </w:rPr>
        <w:t xml:space="preserve"> Julian Keil</w:t>
      </w:r>
      <w:r w:rsidR="00D94295" w:rsidRPr="00922E7D">
        <w:rPr>
          <w:rStyle w:val="AuthorNameSuperscriptTegn"/>
          <w:b/>
          <w:sz w:val="22"/>
          <w:szCs w:val="22"/>
        </w:rPr>
        <w:t>b</w:t>
      </w:r>
      <w:r w:rsidRPr="00922E7D">
        <w:rPr>
          <w:szCs w:val="22"/>
        </w:rPr>
        <w:t xml:space="preserve">, </w:t>
      </w:r>
      <w:r w:rsidR="00D94295" w:rsidRPr="00922E7D">
        <w:rPr>
          <w:szCs w:val="22"/>
        </w:rPr>
        <w:t>Gesine Hermann</w:t>
      </w:r>
      <w:r w:rsidR="00D94295" w:rsidRPr="00922E7D">
        <w:rPr>
          <w:rStyle w:val="AuthorNameSuperscriptTegn"/>
          <w:b/>
          <w:sz w:val="22"/>
          <w:szCs w:val="22"/>
        </w:rPr>
        <w:t>a</w:t>
      </w:r>
      <w:r w:rsidR="00D94295" w:rsidRPr="00922E7D">
        <w:rPr>
          <w:szCs w:val="22"/>
        </w:rPr>
        <w:t>,</w:t>
      </w:r>
      <w:r w:rsidR="00EC5BF1">
        <w:rPr>
          <w:szCs w:val="22"/>
        </w:rPr>
        <w:t xml:space="preserve"> </w:t>
      </w:r>
      <w:r w:rsidR="00EC5BF1" w:rsidRPr="00922E7D">
        <w:rPr>
          <w:szCs w:val="22"/>
        </w:rPr>
        <w:t>Robin Wolke</w:t>
      </w:r>
      <w:r w:rsidR="00EC5BF1" w:rsidRPr="00922E7D">
        <w:rPr>
          <w:rStyle w:val="AuthorNameSuperscriptTegn"/>
          <w:b/>
          <w:sz w:val="22"/>
          <w:szCs w:val="22"/>
        </w:rPr>
        <w:t>a</w:t>
      </w:r>
      <w:r w:rsidR="00EC5BF1" w:rsidRPr="00922E7D">
        <w:rPr>
          <w:szCs w:val="22"/>
        </w:rPr>
        <w:t>,</w:t>
      </w:r>
      <w:r w:rsidR="00D94295" w:rsidRPr="00922E7D">
        <w:rPr>
          <w:szCs w:val="22"/>
        </w:rPr>
        <w:t xml:space="preserve"> Walter Maetzler</w:t>
      </w:r>
      <w:r w:rsidR="00D94295" w:rsidRPr="00922E7D">
        <w:rPr>
          <w:rStyle w:val="AuthorNameSuperscriptTegn"/>
          <w:b/>
          <w:sz w:val="22"/>
          <w:szCs w:val="22"/>
        </w:rPr>
        <w:t>a</w:t>
      </w:r>
      <w:r w:rsidR="00D94295" w:rsidRPr="00922E7D">
        <w:rPr>
          <w:szCs w:val="22"/>
        </w:rPr>
        <w:t xml:space="preserve">, </w:t>
      </w:r>
      <w:r w:rsidR="00540BBF" w:rsidRPr="00922E7D">
        <w:rPr>
          <w:szCs w:val="22"/>
        </w:rPr>
        <w:t xml:space="preserve">and </w:t>
      </w:r>
      <w:r w:rsidRPr="00922E7D">
        <w:rPr>
          <w:szCs w:val="22"/>
        </w:rPr>
        <w:t xml:space="preserve">Jos </w:t>
      </w:r>
      <w:r w:rsidR="00922E7D">
        <w:rPr>
          <w:szCs w:val="22"/>
        </w:rPr>
        <w:t xml:space="preserve">S. </w:t>
      </w:r>
      <w:r w:rsidRPr="00922E7D">
        <w:rPr>
          <w:szCs w:val="22"/>
        </w:rPr>
        <w:t>Becktepe</w:t>
      </w:r>
      <w:r w:rsidR="00093E7F" w:rsidRPr="00922E7D">
        <w:rPr>
          <w:rStyle w:val="AuthorNameSuperscriptTegn"/>
          <w:b/>
          <w:sz w:val="22"/>
          <w:szCs w:val="22"/>
        </w:rPr>
        <w:t>a</w:t>
      </w:r>
      <w:r w:rsidR="009411F6">
        <w:rPr>
          <w:rStyle w:val="AuthorNameSuperscriptTegn"/>
          <w:b/>
          <w:sz w:val="22"/>
          <w:szCs w:val="22"/>
        </w:rPr>
        <w:t>*</w:t>
      </w:r>
    </w:p>
    <w:p w14:paraId="048EFBB8" w14:textId="493B0B92" w:rsidR="00470193" w:rsidRPr="009322B2" w:rsidRDefault="00470193" w:rsidP="00470193">
      <w:pPr>
        <w:pStyle w:val="AuthorAffiliation"/>
        <w:rPr>
          <w:lang w:val="de-DE"/>
          <w:rPrChange w:id="1" w:author="Gesine Hermann" w:date="2023-07-20T09:58:00Z">
            <w:rPr/>
          </w:rPrChange>
        </w:rPr>
      </w:pPr>
      <w:r w:rsidRPr="009322B2">
        <w:rPr>
          <w:rStyle w:val="AuthorAffiliationSuperscriptTegn"/>
          <w:lang w:val="de-DE"/>
          <w:rPrChange w:id="2" w:author="Gesine Hermann" w:date="2023-07-20T09:58:00Z">
            <w:rPr>
              <w:rStyle w:val="AuthorAffiliationSuperscriptTegn"/>
            </w:rPr>
          </w:rPrChange>
        </w:rPr>
        <w:t>a</w:t>
      </w:r>
      <w:r w:rsidR="00D565D6" w:rsidRPr="009322B2">
        <w:rPr>
          <w:lang w:val="de-DE"/>
          <w:rPrChange w:id="3" w:author="Gesine Hermann" w:date="2023-07-20T09:58:00Z">
            <w:rPr/>
          </w:rPrChange>
        </w:rPr>
        <w:t>University Hospital Schleswig-Holstein, Kiel, Germany</w:t>
      </w:r>
    </w:p>
    <w:p w14:paraId="5A1E2E91" w14:textId="6A38357F" w:rsidR="00470193" w:rsidRDefault="00470193" w:rsidP="00470193">
      <w:pPr>
        <w:pStyle w:val="AuthorAffiliation"/>
      </w:pPr>
      <w:r w:rsidRPr="00A075AF">
        <w:rPr>
          <w:rStyle w:val="AuthorAffiliationSuperscriptTegn"/>
        </w:rPr>
        <w:t>b</w:t>
      </w:r>
      <w:r w:rsidR="00D565D6" w:rsidRPr="00D565D6">
        <w:t>Department of Psychology, University of Kiel, Kiel, Germany</w:t>
      </w:r>
    </w:p>
    <w:p w14:paraId="44F7E18C" w14:textId="54AEA2B5" w:rsidR="00470193" w:rsidRPr="00A075AF" w:rsidRDefault="00470193" w:rsidP="00470193">
      <w:pPr>
        <w:pStyle w:val="AuthorAffiliation"/>
      </w:pPr>
      <w:r w:rsidRPr="00A075AF">
        <w:rPr>
          <w:rStyle w:val="AuthorAffiliationSuperscriptTegn"/>
          <w:vertAlign w:val="baseline"/>
        </w:rPr>
        <w:t>*</w:t>
      </w:r>
      <w:r w:rsidRPr="00A075AF">
        <w:t xml:space="preserve">Correspondence should be addressed </w:t>
      </w:r>
      <w:r w:rsidR="00540BBF">
        <w:t xml:space="preserve">to </w:t>
      </w:r>
      <w:r w:rsidR="00D565D6">
        <w:t>J.</w:t>
      </w:r>
      <w:r w:rsidR="00237EBC">
        <w:t>S.</w:t>
      </w:r>
      <w:r w:rsidR="00ED5B34">
        <w:t>B</w:t>
      </w:r>
      <w:r w:rsidR="00540BBF">
        <w:t>.</w:t>
      </w:r>
      <w:r w:rsidRPr="00A075AF">
        <w:t xml:space="preserve"> (</w:t>
      </w:r>
      <w:r w:rsidR="009411F6">
        <w:t>j.becktepe</w:t>
      </w:r>
      <w:r w:rsidR="00D94295">
        <w:t>@neurologie.uni-kiel.de</w:t>
      </w:r>
      <w:r w:rsidRPr="00A075AF">
        <w:t>)</w:t>
      </w:r>
    </w:p>
    <w:p w14:paraId="652E8E78" w14:textId="77777777" w:rsidR="00470193" w:rsidRPr="00470193" w:rsidRDefault="00470193" w:rsidP="00470193">
      <w:pPr>
        <w:rPr>
          <w:rFonts w:ascii="Helvetica" w:hAnsi="Helvetica"/>
          <w:sz w:val="18"/>
          <w:szCs w:val="18"/>
        </w:rPr>
      </w:pPr>
    </w:p>
    <w:p w14:paraId="22412A37" w14:textId="77777777" w:rsidR="004947E0" w:rsidRDefault="009C17E4" w:rsidP="009C17E4">
      <w:pPr>
        <w:rPr>
          <w:rFonts w:ascii="Helvetica" w:hAnsi="Helvetica" w:cs="FiraGO Medium"/>
          <w:b/>
          <w:noProof/>
          <w:sz w:val="18"/>
          <w:szCs w:val="18"/>
        </w:rPr>
      </w:pPr>
      <w:r w:rsidRPr="009C17E4">
        <w:rPr>
          <w:rFonts w:ascii="Helvetica" w:hAnsi="Helvetica" w:cs="FiraGO Medium"/>
          <w:b/>
          <w:noProof/>
          <w:sz w:val="18"/>
          <w:szCs w:val="18"/>
        </w:rPr>
        <w:t>Essential tremor (ET) amplitude is modulated by visual feedback during target driven movements</w:t>
      </w:r>
      <w:r w:rsidR="0001513A">
        <w:rPr>
          <w:rFonts w:ascii="Helvetica" w:hAnsi="Helvetica" w:cs="FiraGO Medium"/>
          <w:b/>
          <w:noProof/>
          <w:sz w:val="18"/>
          <w:szCs w:val="18"/>
        </w:rPr>
        <w:t>.</w:t>
      </w:r>
      <w:r w:rsidRPr="009C17E4">
        <w:rPr>
          <w:rFonts w:ascii="Helvetica" w:hAnsi="Helvetica" w:cs="FiraGO Medium"/>
          <w:b/>
          <w:noProof/>
          <w:sz w:val="18"/>
          <w:szCs w:val="18"/>
        </w:rPr>
        <w:t xml:space="preserve"> In a grip force task, tremor amplitude increase</w:t>
      </w:r>
      <w:r w:rsidR="00F05B99">
        <w:rPr>
          <w:rFonts w:ascii="Helvetica" w:hAnsi="Helvetica" w:cs="FiraGO Medium"/>
          <w:b/>
          <w:noProof/>
          <w:sz w:val="18"/>
          <w:szCs w:val="18"/>
        </w:rPr>
        <w:t>d</w:t>
      </w:r>
      <w:r w:rsidRPr="009C17E4">
        <w:rPr>
          <w:rFonts w:ascii="Helvetica" w:hAnsi="Helvetica" w:cs="FiraGO Medium"/>
          <w:b/>
          <w:noProof/>
          <w:sz w:val="18"/>
          <w:szCs w:val="18"/>
        </w:rPr>
        <w:t xml:space="preserve"> during large scale visual feedback compared to a condition with low scale visual feedback. It has not been examined whether visual feedback exclusively modulates </w:t>
      </w:r>
      <w:r w:rsidR="00E06C2D">
        <w:rPr>
          <w:rFonts w:ascii="Helvetica" w:hAnsi="Helvetica" w:cs="FiraGO Medium"/>
          <w:b/>
          <w:noProof/>
          <w:sz w:val="18"/>
          <w:szCs w:val="18"/>
        </w:rPr>
        <w:t>target force</w:t>
      </w:r>
      <w:r w:rsidR="00E06C2D" w:rsidRPr="009C17E4">
        <w:rPr>
          <w:rFonts w:ascii="Helvetica" w:hAnsi="Helvetica" w:cs="FiraGO Medium"/>
          <w:b/>
          <w:noProof/>
          <w:sz w:val="18"/>
          <w:szCs w:val="18"/>
        </w:rPr>
        <w:t xml:space="preserve"> </w:t>
      </w:r>
      <w:r w:rsidRPr="009C17E4">
        <w:rPr>
          <w:rFonts w:ascii="Helvetica" w:hAnsi="Helvetica" w:cs="FiraGO Medium"/>
          <w:b/>
          <w:noProof/>
          <w:sz w:val="18"/>
          <w:szCs w:val="18"/>
        </w:rPr>
        <w:t xml:space="preserve">tremor </w:t>
      </w:r>
      <w:r w:rsidR="00E06C2D">
        <w:rPr>
          <w:rFonts w:ascii="Helvetica" w:hAnsi="Helvetica" w:cs="FiraGO Medium"/>
          <w:b/>
          <w:noProof/>
          <w:sz w:val="18"/>
          <w:szCs w:val="18"/>
        </w:rPr>
        <w:t>amplitude</w:t>
      </w:r>
      <w:r w:rsidR="00E06C2D" w:rsidRPr="009C17E4">
        <w:rPr>
          <w:rFonts w:ascii="Helvetica" w:hAnsi="Helvetica" w:cs="FiraGO Medium"/>
          <w:b/>
          <w:noProof/>
          <w:sz w:val="18"/>
          <w:szCs w:val="18"/>
        </w:rPr>
        <w:t xml:space="preserve"> </w:t>
      </w:r>
      <w:r w:rsidRPr="009C17E4">
        <w:rPr>
          <w:rFonts w:ascii="Helvetica" w:hAnsi="Helvetica" w:cs="FiraGO Medium"/>
          <w:b/>
          <w:noProof/>
          <w:sz w:val="18"/>
          <w:szCs w:val="18"/>
        </w:rPr>
        <w:t xml:space="preserve">or if an increase of other afferent input like auditory sensation has a modulatory effect on tremor amplitude as well. Also, it is unknown whether the </w:t>
      </w:r>
      <w:r w:rsidR="009A4ADD">
        <w:rPr>
          <w:rFonts w:ascii="Helvetica" w:hAnsi="Helvetica" w:cs="FiraGO Medium"/>
          <w:b/>
          <w:noProof/>
          <w:sz w:val="18"/>
          <w:szCs w:val="18"/>
        </w:rPr>
        <w:t xml:space="preserve">enhanced </w:t>
      </w:r>
      <w:r w:rsidRPr="009C17E4">
        <w:rPr>
          <w:rFonts w:ascii="Helvetica" w:hAnsi="Helvetica" w:cs="FiraGO Medium"/>
          <w:b/>
          <w:noProof/>
          <w:sz w:val="18"/>
          <w:szCs w:val="18"/>
        </w:rPr>
        <w:t>sensory feedback cause</w:t>
      </w:r>
      <w:r w:rsidR="006B5DF9">
        <w:rPr>
          <w:rFonts w:ascii="Helvetica" w:hAnsi="Helvetica" w:cs="FiraGO Medium"/>
          <w:b/>
          <w:noProof/>
          <w:sz w:val="18"/>
          <w:szCs w:val="18"/>
        </w:rPr>
        <w:t>s an</w:t>
      </w:r>
      <w:r w:rsidRPr="009C17E4">
        <w:rPr>
          <w:rFonts w:ascii="Helvetica" w:hAnsi="Helvetica" w:cs="FiraGO Medium"/>
          <w:b/>
          <w:noProof/>
          <w:sz w:val="18"/>
          <w:szCs w:val="18"/>
        </w:rPr>
        <w:t xml:space="preserve"> </w:t>
      </w:r>
      <w:r w:rsidR="001B1F33">
        <w:rPr>
          <w:rFonts w:ascii="Helvetica" w:hAnsi="Helvetica" w:cs="FiraGO Medium"/>
          <w:b/>
          <w:noProof/>
          <w:sz w:val="18"/>
          <w:szCs w:val="18"/>
        </w:rPr>
        <w:t>increase</w:t>
      </w:r>
      <w:r w:rsidR="00B6370D">
        <w:rPr>
          <w:rFonts w:ascii="Helvetica" w:hAnsi="Helvetica" w:cs="FiraGO Medium"/>
          <w:b/>
          <w:noProof/>
          <w:sz w:val="18"/>
          <w:szCs w:val="18"/>
        </w:rPr>
        <w:t xml:space="preserve"> of</w:t>
      </w:r>
      <w:r w:rsidR="001B1F33">
        <w:rPr>
          <w:rFonts w:ascii="Helvetica" w:hAnsi="Helvetica" w:cs="FiraGO Medium"/>
          <w:b/>
          <w:noProof/>
          <w:sz w:val="18"/>
          <w:szCs w:val="18"/>
        </w:rPr>
        <w:t xml:space="preserve"> </w:t>
      </w:r>
      <w:r w:rsidRPr="009C17E4">
        <w:rPr>
          <w:rFonts w:ascii="Helvetica" w:hAnsi="Helvetica" w:cs="FiraGO Medium"/>
          <w:b/>
          <w:noProof/>
          <w:sz w:val="18"/>
          <w:szCs w:val="18"/>
        </w:rPr>
        <w:t>arousal</w:t>
      </w:r>
      <w:r w:rsidR="00B6370D">
        <w:rPr>
          <w:rFonts w:ascii="Helvetica" w:hAnsi="Helvetica" w:cs="FiraGO Medium"/>
          <w:b/>
          <w:noProof/>
          <w:sz w:val="18"/>
          <w:szCs w:val="18"/>
        </w:rPr>
        <w:t xml:space="preserve"> in ET patients</w:t>
      </w:r>
      <w:r w:rsidR="001B1F33">
        <w:rPr>
          <w:rFonts w:ascii="Helvetica" w:hAnsi="Helvetica" w:cs="FiraGO Medium"/>
          <w:b/>
          <w:noProof/>
          <w:sz w:val="18"/>
          <w:szCs w:val="18"/>
        </w:rPr>
        <w:t>.</w:t>
      </w:r>
      <w:r w:rsidRPr="009C17E4">
        <w:rPr>
          <w:rFonts w:ascii="Helvetica" w:hAnsi="Helvetica" w:cs="FiraGO Medium"/>
          <w:b/>
          <w:noProof/>
          <w:sz w:val="18"/>
          <w:szCs w:val="18"/>
        </w:rPr>
        <w:t xml:space="preserve"> We hypothesized that (1) amplitude of </w:t>
      </w:r>
      <w:r w:rsidR="0001513A">
        <w:rPr>
          <w:rFonts w:ascii="Helvetica" w:hAnsi="Helvetica" w:cs="FiraGO Medium"/>
          <w:b/>
          <w:noProof/>
          <w:sz w:val="18"/>
          <w:szCs w:val="18"/>
        </w:rPr>
        <w:t>tremor</w:t>
      </w:r>
      <w:r w:rsidRPr="009C17E4">
        <w:rPr>
          <w:rFonts w:ascii="Helvetica" w:hAnsi="Helvetica" w:cs="FiraGO Medium"/>
          <w:b/>
          <w:noProof/>
          <w:sz w:val="18"/>
          <w:szCs w:val="18"/>
        </w:rPr>
        <w:t xml:space="preserve"> is modulated by variation of auditory feedback in the absence of visual feedback in a force tremor paradigm; (2) increase of tremor amplitude coincides with pupillary </w:t>
      </w:r>
      <w:r w:rsidR="00B436BB">
        <w:rPr>
          <w:rFonts w:ascii="Helvetica" w:hAnsi="Helvetica" w:cs="FiraGO Medium"/>
          <w:b/>
          <w:noProof/>
          <w:sz w:val="18"/>
          <w:szCs w:val="18"/>
        </w:rPr>
        <w:t>size</w:t>
      </w:r>
      <w:r w:rsidRPr="009C17E4">
        <w:rPr>
          <w:rFonts w:ascii="Helvetica" w:hAnsi="Helvetica" w:cs="FiraGO Medium"/>
          <w:b/>
          <w:noProof/>
          <w:sz w:val="18"/>
          <w:szCs w:val="18"/>
        </w:rPr>
        <w:t xml:space="preserve"> as a measure of arousal</w:t>
      </w:r>
      <w:r>
        <w:rPr>
          <w:rFonts w:ascii="Helvetica" w:hAnsi="Helvetica" w:cs="FiraGO Medium"/>
          <w:b/>
          <w:noProof/>
          <w:sz w:val="18"/>
          <w:szCs w:val="18"/>
        </w:rPr>
        <w:t xml:space="preserve">. </w:t>
      </w:r>
    </w:p>
    <w:p w14:paraId="7C34B4F7" w14:textId="504C82C2" w:rsidR="001A5D2E" w:rsidRDefault="0058171B" w:rsidP="009C17E4">
      <w:pPr>
        <w:rPr>
          <w:rFonts w:ascii="Helvetica" w:hAnsi="Helvetica" w:cs="FiraGO Medium"/>
          <w:b/>
          <w:noProof/>
          <w:sz w:val="18"/>
          <w:szCs w:val="18"/>
        </w:rPr>
      </w:pPr>
      <w:r>
        <w:rPr>
          <w:rFonts w:ascii="Helvetica" w:hAnsi="Helvetica" w:cs="FiraGO Medium"/>
          <w:b/>
          <w:noProof/>
          <w:sz w:val="18"/>
          <w:szCs w:val="18"/>
        </w:rPr>
        <w:t>14</w:t>
      </w:r>
      <w:r w:rsidR="009C17E4" w:rsidRPr="009C17E4">
        <w:rPr>
          <w:rFonts w:ascii="Helvetica" w:hAnsi="Helvetica" w:cs="FiraGO Medium"/>
          <w:b/>
          <w:noProof/>
          <w:sz w:val="18"/>
          <w:szCs w:val="18"/>
        </w:rPr>
        <w:t xml:space="preserve"> ET patients </w:t>
      </w:r>
      <w:r w:rsidR="009C17E4">
        <w:rPr>
          <w:rFonts w:ascii="Helvetica" w:hAnsi="Helvetica" w:cs="FiraGO Medium"/>
          <w:b/>
          <w:noProof/>
          <w:sz w:val="18"/>
          <w:szCs w:val="18"/>
        </w:rPr>
        <w:t xml:space="preserve">and </w:t>
      </w:r>
      <w:r>
        <w:rPr>
          <w:rFonts w:ascii="Helvetica" w:hAnsi="Helvetica" w:cs="FiraGO Medium"/>
          <w:b/>
          <w:noProof/>
          <w:sz w:val="18"/>
          <w:szCs w:val="18"/>
        </w:rPr>
        <w:t>1</w:t>
      </w:r>
      <w:r w:rsidR="0001513A">
        <w:rPr>
          <w:rFonts w:ascii="Helvetica" w:hAnsi="Helvetica" w:cs="FiraGO Medium"/>
          <w:b/>
          <w:noProof/>
          <w:sz w:val="18"/>
          <w:szCs w:val="18"/>
        </w:rPr>
        <w:t>4</w:t>
      </w:r>
      <w:r>
        <w:rPr>
          <w:rFonts w:ascii="Helvetica" w:hAnsi="Helvetica" w:cs="FiraGO Medium"/>
          <w:b/>
          <w:noProof/>
          <w:sz w:val="18"/>
          <w:szCs w:val="18"/>
        </w:rPr>
        <w:t xml:space="preserve"> </w:t>
      </w:r>
      <w:r w:rsidR="009C17E4">
        <w:rPr>
          <w:rFonts w:ascii="Helvetica" w:hAnsi="Helvetica" w:cs="FiraGO Medium"/>
          <w:b/>
          <w:noProof/>
          <w:sz w:val="18"/>
          <w:szCs w:val="18"/>
        </w:rPr>
        <w:t xml:space="preserve">matched controls </w:t>
      </w:r>
      <w:r w:rsidR="009C17E4" w:rsidRPr="009C17E4">
        <w:rPr>
          <w:rFonts w:ascii="Helvetica" w:hAnsi="Helvetica" w:cs="FiraGO Medium"/>
          <w:b/>
          <w:noProof/>
          <w:sz w:val="18"/>
          <w:szCs w:val="18"/>
        </w:rPr>
        <w:t xml:space="preserve">conducted a computer-based experiment in which they were asked to match a target force </w:t>
      </w:r>
      <w:r w:rsidR="00D85EAF">
        <w:rPr>
          <w:rFonts w:ascii="Helvetica" w:hAnsi="Helvetica" w:cs="FiraGO Medium"/>
          <w:b/>
          <w:noProof/>
          <w:sz w:val="18"/>
          <w:szCs w:val="18"/>
        </w:rPr>
        <w:t>on</w:t>
      </w:r>
      <w:r w:rsidR="00D85EAF" w:rsidRPr="009C17E4">
        <w:rPr>
          <w:rFonts w:ascii="Helvetica" w:hAnsi="Helvetica" w:cs="FiraGO Medium"/>
          <w:b/>
          <w:noProof/>
          <w:sz w:val="18"/>
          <w:szCs w:val="18"/>
        </w:rPr>
        <w:t xml:space="preserve"> </w:t>
      </w:r>
      <w:r w:rsidR="009C17E4" w:rsidRPr="009C17E4">
        <w:rPr>
          <w:rFonts w:ascii="Helvetica" w:hAnsi="Helvetica" w:cs="FiraGO Medium"/>
          <w:b/>
          <w:noProof/>
          <w:sz w:val="18"/>
          <w:szCs w:val="18"/>
        </w:rPr>
        <w:t xml:space="preserve">a force sensor using their thumb and index finger. The </w:t>
      </w:r>
      <w:r w:rsidR="006A4648">
        <w:rPr>
          <w:rFonts w:ascii="Helvetica" w:hAnsi="Helvetica" w:cs="FiraGO Medium"/>
          <w:b/>
          <w:noProof/>
          <w:sz w:val="18"/>
          <w:szCs w:val="18"/>
        </w:rPr>
        <w:t>force-induced movement</w:t>
      </w:r>
      <w:r w:rsidR="009C17E4" w:rsidRPr="009C17E4">
        <w:rPr>
          <w:rFonts w:ascii="Helvetica" w:hAnsi="Helvetica" w:cs="FiraGO Medium"/>
          <w:b/>
          <w:noProof/>
          <w:sz w:val="18"/>
          <w:szCs w:val="18"/>
        </w:rPr>
        <w:t xml:space="preserve"> was fed back to the participant visually, auditory or </w:t>
      </w:r>
      <w:r w:rsidR="00F17AB8">
        <w:rPr>
          <w:rFonts w:ascii="Helvetica" w:hAnsi="Helvetica" w:cs="FiraGO Medium"/>
          <w:b/>
          <w:noProof/>
          <w:sz w:val="18"/>
          <w:szCs w:val="18"/>
        </w:rPr>
        <w:t xml:space="preserve">by </w:t>
      </w:r>
      <w:r w:rsidR="009C17E4" w:rsidRPr="009C17E4">
        <w:rPr>
          <w:rFonts w:ascii="Helvetica" w:hAnsi="Helvetica" w:cs="FiraGO Medium"/>
          <w:b/>
          <w:noProof/>
          <w:sz w:val="18"/>
          <w:szCs w:val="18"/>
        </w:rPr>
        <w:t xml:space="preserve">a combination of both. </w:t>
      </w:r>
    </w:p>
    <w:p w14:paraId="19B7ABAA" w14:textId="440F0CAA" w:rsidR="00794D6C" w:rsidRDefault="009C17E4" w:rsidP="009C17E4">
      <w:pPr>
        <w:rPr>
          <w:rFonts w:ascii="Helvetica" w:hAnsi="Helvetica" w:cs="FiraGO Medium"/>
          <w:b/>
          <w:noProof/>
          <w:sz w:val="18"/>
          <w:szCs w:val="18"/>
        </w:rPr>
      </w:pPr>
      <w:r>
        <w:rPr>
          <w:rFonts w:ascii="Helvetica" w:hAnsi="Helvetica" w:cs="FiraGO Medium"/>
          <w:b/>
          <w:noProof/>
          <w:sz w:val="18"/>
          <w:szCs w:val="18"/>
        </w:rPr>
        <w:t>R</w:t>
      </w:r>
      <w:r w:rsidRPr="009C17E4">
        <w:rPr>
          <w:rFonts w:ascii="Helvetica" w:hAnsi="Helvetica" w:cs="FiraGO Medium"/>
          <w:b/>
          <w:noProof/>
          <w:sz w:val="18"/>
          <w:szCs w:val="18"/>
        </w:rPr>
        <w:t>esults showed a comparable deviation from the target force (RMSE) during the experiment during all three sensory feedback modalities. The ANOVA revealed an effect of the scaling factor on the tremor severity (Power 4-12Hz) for the visual- and also for the auditory feedback condition. Pupillometry showed a significantly increased pupil diameter during the large scale auditory</w:t>
      </w:r>
      <w:r w:rsidR="0001513A">
        <w:rPr>
          <w:rFonts w:ascii="Helvetica" w:hAnsi="Helvetica" w:cs="FiraGO Medium"/>
          <w:b/>
          <w:noProof/>
          <w:sz w:val="18"/>
          <w:szCs w:val="18"/>
        </w:rPr>
        <w:t xml:space="preserve"> involved </w:t>
      </w:r>
      <w:r w:rsidRPr="009C17E4">
        <w:rPr>
          <w:rFonts w:ascii="Helvetica" w:hAnsi="Helvetica" w:cs="FiraGO Medium"/>
          <w:b/>
          <w:noProof/>
          <w:sz w:val="18"/>
          <w:szCs w:val="18"/>
        </w:rPr>
        <w:t>feedback conditions compared to the low scale feedback conditions. Our findings suggest that action tremor in ET is firstly modulated not only by visual feedback but also by auditory feedback in a comparable manner</w:t>
      </w:r>
      <w:r w:rsidR="00F12748">
        <w:rPr>
          <w:rFonts w:ascii="Helvetica" w:hAnsi="Helvetica" w:cs="FiraGO Medium"/>
          <w:b/>
          <w:noProof/>
          <w:sz w:val="18"/>
          <w:szCs w:val="18"/>
        </w:rPr>
        <w:t xml:space="preserve">. Therefore, tremor </w:t>
      </w:r>
      <w:r w:rsidR="00FB6344">
        <w:rPr>
          <w:rFonts w:ascii="Helvetica" w:hAnsi="Helvetica" w:cs="FiraGO Medium"/>
          <w:b/>
          <w:noProof/>
          <w:sz w:val="18"/>
          <w:szCs w:val="18"/>
        </w:rPr>
        <w:t>modulation seems</w:t>
      </w:r>
      <w:r w:rsidRPr="009C17E4">
        <w:rPr>
          <w:rFonts w:ascii="Helvetica" w:hAnsi="Helvetica" w:cs="FiraGO Medium"/>
          <w:b/>
          <w:noProof/>
          <w:sz w:val="18"/>
          <w:szCs w:val="18"/>
        </w:rPr>
        <w:t xml:space="preserve"> </w:t>
      </w:r>
      <w:r w:rsidR="008F02AD">
        <w:rPr>
          <w:rFonts w:ascii="Helvetica" w:hAnsi="Helvetica" w:cs="FiraGO Medium"/>
          <w:b/>
          <w:noProof/>
          <w:sz w:val="18"/>
          <w:szCs w:val="18"/>
        </w:rPr>
        <w:t xml:space="preserve">to </w:t>
      </w:r>
      <w:r w:rsidRPr="009C17E4">
        <w:rPr>
          <w:rFonts w:ascii="Helvetica" w:hAnsi="Helvetica" w:cs="FiraGO Medium"/>
          <w:b/>
          <w:noProof/>
          <w:sz w:val="18"/>
          <w:szCs w:val="18"/>
        </w:rPr>
        <w:t>be modality independent. Secondly</w:t>
      </w:r>
      <w:r w:rsidR="00FB6344">
        <w:rPr>
          <w:rFonts w:ascii="Helvetica" w:hAnsi="Helvetica" w:cs="FiraGO Medium"/>
          <w:b/>
          <w:noProof/>
          <w:sz w:val="18"/>
          <w:szCs w:val="18"/>
        </w:rPr>
        <w:t>,</w:t>
      </w:r>
      <w:r w:rsidRPr="009C17E4">
        <w:rPr>
          <w:rFonts w:ascii="Helvetica" w:hAnsi="Helvetica" w:cs="FiraGO Medium"/>
          <w:b/>
          <w:noProof/>
          <w:sz w:val="18"/>
          <w:szCs w:val="18"/>
        </w:rPr>
        <w:t xml:space="preserve"> </w:t>
      </w:r>
      <w:r w:rsidR="000B7EA5">
        <w:rPr>
          <w:rFonts w:ascii="Helvetica" w:hAnsi="Helvetica" w:cs="FiraGO Medium"/>
          <w:b/>
          <w:noProof/>
          <w:sz w:val="18"/>
          <w:szCs w:val="18"/>
        </w:rPr>
        <w:t xml:space="preserve">enhanced feedback causes an increase of </w:t>
      </w:r>
      <w:r w:rsidRPr="009C17E4">
        <w:rPr>
          <w:rFonts w:ascii="Helvetica" w:hAnsi="Helvetica" w:cs="FiraGO Medium"/>
          <w:b/>
          <w:noProof/>
          <w:sz w:val="18"/>
          <w:szCs w:val="18"/>
        </w:rPr>
        <w:t>arousal as measured here by the pupil size</w:t>
      </w:r>
      <w:r w:rsidR="000B7EA5">
        <w:rPr>
          <w:rFonts w:ascii="Helvetica" w:hAnsi="Helvetica" w:cs="FiraGO Medium"/>
          <w:b/>
          <w:noProof/>
          <w:sz w:val="18"/>
          <w:szCs w:val="18"/>
        </w:rPr>
        <w:t>.</w:t>
      </w:r>
      <w:r w:rsidRPr="009C17E4">
        <w:rPr>
          <w:rFonts w:ascii="Helvetica" w:hAnsi="Helvetica" w:cs="FiraGO Medium"/>
          <w:b/>
          <w:noProof/>
          <w:sz w:val="18"/>
          <w:szCs w:val="18"/>
        </w:rPr>
        <w:t xml:space="preserve"> Further work </w:t>
      </w:r>
      <w:r>
        <w:rPr>
          <w:rFonts w:ascii="Helvetica" w:hAnsi="Helvetica" w:cs="FiraGO Medium"/>
          <w:b/>
          <w:noProof/>
          <w:sz w:val="18"/>
          <w:szCs w:val="18"/>
        </w:rPr>
        <w:t xml:space="preserve">including neurophysiological measures </w:t>
      </w:r>
      <w:r w:rsidRPr="009C17E4">
        <w:rPr>
          <w:rFonts w:ascii="Helvetica" w:hAnsi="Helvetica" w:cs="FiraGO Medium"/>
          <w:b/>
          <w:noProof/>
          <w:sz w:val="18"/>
          <w:szCs w:val="18"/>
        </w:rPr>
        <w:t xml:space="preserve">is required to better understand the </w:t>
      </w:r>
      <w:r w:rsidR="00695E44">
        <w:rPr>
          <w:rFonts w:ascii="Helvetica" w:hAnsi="Helvetica" w:cs="FiraGO Medium"/>
          <w:b/>
          <w:noProof/>
          <w:sz w:val="18"/>
          <w:szCs w:val="18"/>
        </w:rPr>
        <w:t xml:space="preserve">interaction between arousal and </w:t>
      </w:r>
      <w:r w:rsidRPr="009C17E4">
        <w:rPr>
          <w:rFonts w:ascii="Helvetica" w:hAnsi="Helvetica" w:cs="FiraGO Medium"/>
          <w:b/>
          <w:noProof/>
          <w:sz w:val="18"/>
          <w:szCs w:val="18"/>
        </w:rPr>
        <w:t>target-related tremor.</w:t>
      </w:r>
    </w:p>
    <w:p w14:paraId="4C74622B" w14:textId="77777777" w:rsidR="009C17E4" w:rsidRPr="007D2E4E" w:rsidRDefault="009C17E4" w:rsidP="009C17E4"/>
    <w:p w14:paraId="36414989" w14:textId="261D0478" w:rsidR="00794D6C" w:rsidRPr="007D2E4E" w:rsidRDefault="00794D6C" w:rsidP="004C08D8">
      <w:pPr>
        <w:sectPr w:rsidR="00794D6C" w:rsidRPr="007D2E4E" w:rsidSect="00451E7D">
          <w:type w:val="continuous"/>
          <w:pgSz w:w="11900" w:h="16840" w:code="9"/>
          <w:pgMar w:top="1134" w:right="737" w:bottom="1304" w:left="737" w:header="720" w:footer="720" w:gutter="0"/>
          <w:cols w:space="720"/>
          <w:titlePg/>
          <w:docGrid w:linePitch="360"/>
        </w:sectPr>
      </w:pPr>
    </w:p>
    <w:p w14:paraId="30F788CB" w14:textId="77777777" w:rsidR="001F543C" w:rsidRPr="002A1DD3" w:rsidRDefault="001F543C" w:rsidP="005639FE">
      <w:pPr>
        <w:pStyle w:val="Heading1"/>
        <w:spacing w:before="240"/>
      </w:pPr>
      <w:r w:rsidRPr="002A1DD3">
        <w:t>Introduction</w:t>
      </w:r>
    </w:p>
    <w:p w14:paraId="5517EB95" w14:textId="2B5F00B9" w:rsidR="00F45AB8" w:rsidRPr="00D9472D" w:rsidRDefault="001F543C" w:rsidP="00D06BDB">
      <w:pPr>
        <w:pStyle w:val="MainTextwithTab"/>
        <w:rPr>
          <w:rFonts w:cs="Calibri"/>
        </w:rPr>
      </w:pPr>
      <w:r w:rsidRPr="00892B5D">
        <w:rPr>
          <w:rFonts w:ascii="Tahoma" w:hAnsi="Tahoma" w:cs="Tahoma"/>
        </w:rPr>
        <w:t>﻿</w:t>
      </w:r>
      <w:r w:rsidR="00D9472D" w:rsidRPr="00D9472D">
        <w:rPr>
          <w:rFonts w:cs="Tahoma"/>
        </w:rPr>
        <w:t xml:space="preserve">Tremor is defined as </w:t>
      </w:r>
      <w:r w:rsidR="00290C05" w:rsidRPr="00290C05">
        <w:rPr>
          <w:rFonts w:cs="Tahoma"/>
        </w:rPr>
        <w:t>an involuntary, rhythmic, oscillatory movement of a body part</w:t>
      </w:r>
      <w:r w:rsidR="004E0A6F">
        <w:rPr>
          <w:rFonts w:cs="Tahoma"/>
        </w:rPr>
        <w:t xml:space="preserve"> </w:t>
      </w:r>
      <w:r w:rsidR="004E0A6F">
        <w:rPr>
          <w:rFonts w:cs="Tahoma"/>
        </w:rPr>
        <w:fldChar w:fldCharType="begin"/>
      </w:r>
      <w:r w:rsidR="004E0A6F">
        <w:rPr>
          <w:rFonts w:cs="Tahoma"/>
        </w:rPr>
        <w:instrText xml:space="preserve"> ADDIN EN.CITE &lt;EndNote&gt;&lt;Cite&gt;&lt;Author&gt;Bhatia&lt;/Author&gt;&lt;Year&gt;2018&lt;/Year&gt;&lt;RecNum&gt;968&lt;/RecNum&gt;&lt;DisplayText&gt;(Bhatia, Bain et al. 2018)&lt;/DisplayText&gt;&lt;record&gt;&lt;rec-number&gt;968&lt;/rec-number&gt;&lt;foreign-keys&gt;&lt;key app="EN" db-id="a5xzr5prx09rz4ex9x2vssxl5tf9daezarrw" timestamp="1514984233"&gt;968&lt;/key&gt;&lt;/foreign-keys&gt;&lt;ref-type name="Journal Article"&gt;17&lt;/ref-type&gt;&lt;contributors&gt;&lt;authors&gt;&lt;author&gt;Bhatia, Kailash P&lt;/author&gt;&lt;author&gt;Bain, Peter&lt;/author&gt;&lt;author&gt;Bajaj, Nin&lt;/author&gt;&lt;author&gt;Elble, Rodger J&lt;/author&gt;&lt;author&gt;Hallett, Mark&lt;/author&gt;&lt;author&gt;Louis, Elan D&lt;/author&gt;&lt;author&gt;Raethjen, Jan&lt;/author&gt;&lt;author&gt;Stamelou, Maria&lt;/author&gt;&lt;author&gt;Testa, Claudia M&lt;/author&gt;&lt;author&gt;Deuschl, Guenther&lt;/author&gt;&lt;/authors&gt;&lt;/contributors&gt;&lt;titles&gt;&lt;title&gt;Consensus statement on the classification of tremors, from the task force on tremor of the international Parkinson and movement disorder society&lt;/title&gt;&lt;secondary-title&gt;Movement Disorders&lt;/secondary-title&gt;&lt;/titles&gt;&lt;periodical&gt;&lt;full-title&gt;Movement Disorders&lt;/full-title&gt;&lt;/periodical&gt;&lt;dates&gt;&lt;year&gt;2018&lt;/year&gt;&lt;/dates&gt;&lt;isbn&gt;1531-8257&lt;/isbn&gt;&lt;urls&gt;&lt;/urls&gt;&lt;/record&gt;&lt;/Cite&gt;&lt;/EndNote&gt;</w:instrText>
      </w:r>
      <w:r w:rsidR="004E0A6F">
        <w:rPr>
          <w:rFonts w:cs="Tahoma"/>
        </w:rPr>
        <w:fldChar w:fldCharType="separate"/>
      </w:r>
      <w:r w:rsidR="004E0A6F">
        <w:rPr>
          <w:rFonts w:cs="Tahoma"/>
          <w:noProof/>
        </w:rPr>
        <w:t>(Bhatia, Bain et al. 2018)</w:t>
      </w:r>
      <w:r w:rsidR="004E0A6F">
        <w:rPr>
          <w:rFonts w:cs="Tahoma"/>
        </w:rPr>
        <w:fldChar w:fldCharType="end"/>
      </w:r>
      <w:r w:rsidR="004E0A6F">
        <w:rPr>
          <w:rFonts w:cs="Tahoma"/>
        </w:rPr>
        <w:t>.</w:t>
      </w:r>
    </w:p>
    <w:p w14:paraId="05FEF358" w14:textId="03661A4B" w:rsidR="00E326F8" w:rsidRDefault="004152DC" w:rsidP="00444C27">
      <w:pPr>
        <w:pStyle w:val="MainTextwithTab"/>
        <w:rPr>
          <w:rFonts w:ascii="Calibri" w:hAnsi="Calibri" w:cs="Calibri"/>
        </w:rPr>
      </w:pPr>
      <w:r>
        <w:rPr>
          <w:rFonts w:cs="Calibri"/>
        </w:rPr>
        <w:t>Jean-Martin</w:t>
      </w:r>
      <w:r w:rsidR="008D55FE" w:rsidRPr="00A55B55">
        <w:rPr>
          <w:rFonts w:cs="Calibri"/>
        </w:rPr>
        <w:t xml:space="preserve"> </w:t>
      </w:r>
      <w:r w:rsidR="00D06BDB" w:rsidRPr="00A55B55">
        <w:t>Charcot</w:t>
      </w:r>
      <w:r w:rsidR="00330D9E" w:rsidRPr="00A55B55">
        <w:t xml:space="preserve"> </w:t>
      </w:r>
      <w:r>
        <w:t xml:space="preserve">was the first </w:t>
      </w:r>
      <w:r w:rsidR="00B05430" w:rsidRPr="00A55B55">
        <w:t>who</w:t>
      </w:r>
      <w:r w:rsidR="00330D9E" w:rsidRPr="00A55B55">
        <w:t xml:space="preserve"> clearly</w:t>
      </w:r>
      <w:r w:rsidR="00D06BDB" w:rsidRPr="00A55B55">
        <w:t xml:space="preserve"> differentiate</w:t>
      </w:r>
      <w:r w:rsidR="00B05430" w:rsidRPr="00A55B55">
        <w:t>d</w:t>
      </w:r>
      <w:r w:rsidR="00D06BDB" w:rsidRPr="00A55B55">
        <w:t xml:space="preserve"> the rest tremor of</w:t>
      </w:r>
      <w:r w:rsidR="005B2677" w:rsidRPr="00A55B55">
        <w:t xml:space="preserve"> </w:t>
      </w:r>
      <w:r w:rsidR="00D06BDB" w:rsidRPr="00A55B55">
        <w:t>parkinsonism from the intention and action tremors of multiple sclerosis</w:t>
      </w:r>
      <w:r w:rsidR="00B05430" w:rsidRPr="00A55B55">
        <w:t xml:space="preserve"> </w:t>
      </w:r>
      <w:r w:rsidR="002E5400" w:rsidRPr="00A55B55">
        <w:fldChar w:fldCharType="begin"/>
      </w:r>
      <w:r w:rsidR="002E5400" w:rsidRPr="00A55B55">
        <w:instrText xml:space="preserve"> ADDIN EN.CITE &lt;EndNote&gt;&lt;Cite&gt;&lt;Author&gt;Charcot&lt;/Author&gt;&lt;Year&gt;1879&lt;/Year&gt;&lt;RecNum&gt;1767&lt;/RecNum&gt;&lt;DisplayText&gt;(Charcot 1879)&lt;/DisplayText&gt;&lt;record&gt;&lt;rec-number&gt;1767&lt;/rec-number&gt;&lt;foreign-keys&gt;&lt;key app="EN" db-id="a5xzr5prx09rz4ex9x2vssxl5tf9daezarrw" timestamp="1689582119"&gt;1767&lt;/key&gt;&lt;/foreign-keys&gt;&lt;ref-type name="Book"&gt;6&lt;/ref-type&gt;&lt;contributors&gt;&lt;authors&gt;&lt;author&gt;Charcot, Jean Martin&lt;/author&gt;&lt;/authors&gt;&lt;/contributors&gt;&lt;titles&gt;&lt;title&gt;Lectures on the diseases of the nervous system: delivered at la Salpêtrière&lt;/title&gt;&lt;/titles&gt;&lt;dates&gt;&lt;year&gt;1879&lt;/year&gt;&lt;/dates&gt;&lt;publisher&gt;HC Lea&lt;/publisher&gt;&lt;urls&gt;&lt;/urls&gt;&lt;/record&gt;&lt;/Cite&gt;&lt;/EndNote&gt;</w:instrText>
      </w:r>
      <w:r w:rsidR="002E5400" w:rsidRPr="00A55B55">
        <w:fldChar w:fldCharType="separate"/>
      </w:r>
      <w:r w:rsidR="002E5400" w:rsidRPr="00A55B55">
        <w:rPr>
          <w:noProof/>
        </w:rPr>
        <w:t>(Charcot 1879)</w:t>
      </w:r>
      <w:r w:rsidR="002E5400" w:rsidRPr="00A55B55">
        <w:fldChar w:fldCharType="end"/>
      </w:r>
      <w:r w:rsidR="00D06BDB" w:rsidRPr="00A55B55">
        <w:t>.</w:t>
      </w:r>
      <w:r w:rsidR="00B70B72">
        <w:t xml:space="preserve"> </w:t>
      </w:r>
      <w:r w:rsidR="00DF2CEA" w:rsidRPr="00A55B55">
        <w:t xml:space="preserve">Intention tremor is now defined as </w:t>
      </w:r>
      <w:r w:rsidR="00B7307C" w:rsidRPr="00A55B55">
        <w:t xml:space="preserve">an action tremor in which </w:t>
      </w:r>
      <w:r w:rsidR="007F2EB8" w:rsidRPr="00A55B55">
        <w:t>“</w:t>
      </w:r>
      <w:r w:rsidR="00B7307C" w:rsidRPr="00A55B55">
        <w:t xml:space="preserve">a </w:t>
      </w:r>
      <w:commentRangeStart w:id="4"/>
      <w:r w:rsidR="00B7307C" w:rsidRPr="00A55B55">
        <w:t xml:space="preserve">crescendo increase in </w:t>
      </w:r>
      <w:r w:rsidR="00B7307C" w:rsidRPr="00C71A15">
        <w:t xml:space="preserve">tremor </w:t>
      </w:r>
      <w:commentRangeEnd w:id="4"/>
      <w:r w:rsidR="00751A43">
        <w:rPr>
          <w:rStyle w:val="CommentReference"/>
          <w:rFonts w:asciiTheme="minorHAnsi" w:eastAsiaTheme="minorHAnsi" w:hAnsiTheme="minorHAnsi" w:cstheme="minorBidi"/>
          <w:color w:val="auto"/>
          <w:lang w:val="de-DE"/>
        </w:rPr>
        <w:commentReference w:id="4"/>
      </w:r>
      <w:r w:rsidR="00B7307C" w:rsidRPr="00C71A15">
        <w:t>occurs as the affected body part approaches its visual target</w:t>
      </w:r>
      <w:r w:rsidR="007F2EB8" w:rsidRPr="00C71A15">
        <w:t>”</w:t>
      </w:r>
      <w:ins w:id="5" w:author="Gesine Hermann" w:date="2023-07-20T09:58:00Z">
        <w:r w:rsidR="009322B2">
          <w:t xml:space="preserve"> </w:t>
        </w:r>
      </w:ins>
      <w:commentRangeStart w:id="6"/>
      <w:r w:rsidR="00EB5E71" w:rsidRPr="00C71A15">
        <w:fldChar w:fldCharType="begin"/>
      </w:r>
      <w:r w:rsidR="00EB5E71" w:rsidRPr="00C71A15">
        <w:instrText xml:space="preserve"> ADDIN EN.CITE &lt;EndNote&gt;&lt;Cite&gt;&lt;Author&gt;Bhatia&lt;/Author&gt;&lt;Year&gt;2018&lt;/Year&gt;&lt;RecNum&gt;968&lt;/RecNum&gt;&lt;DisplayText&gt;(Bhatia, Bain et al. 2018)&lt;/DisplayText&gt;&lt;record&gt;&lt;rec-number&gt;968&lt;/rec-number&gt;&lt;foreign-keys&gt;&lt;key app="EN" db-id="a5xzr5prx09rz4ex9x2vssxl5tf9daezarrw" timestamp="1514984233"&gt;968&lt;/key&gt;&lt;/foreign-keys&gt;&lt;ref-type name="Journal Article"&gt;17&lt;/ref-type&gt;&lt;contributors&gt;&lt;authors&gt;&lt;author&gt;Bhatia, Kailash P&lt;/author&gt;&lt;author&gt;Bain, Peter&lt;/author&gt;&lt;author&gt;Bajaj, Nin&lt;/author&gt;&lt;author&gt;Elble, Rodger J&lt;/author&gt;&lt;author&gt;Hallett, Mark&lt;/author&gt;&lt;author&gt;Louis, Elan D&lt;/author&gt;&lt;author&gt;Raethjen, Jan&lt;/author&gt;&lt;author&gt;Stamelou, Maria&lt;/author&gt;&lt;author&gt;Testa, Claudia M&lt;/author&gt;&lt;author&gt;Deuschl, Guenther&lt;/author&gt;&lt;/authors&gt;&lt;/contributors&gt;&lt;titles&gt;&lt;title&gt;Consensus statement on the classification of tremors, from the task force on tremor of the international Parkinson and movement disorder society&lt;/title&gt;&lt;secondary-title&gt;Movement Disorders&lt;/secondary-title&gt;&lt;/titles&gt;&lt;periodical&gt;&lt;full-title&gt;Movement Disorders&lt;/full-title&gt;&lt;/periodical&gt;&lt;dates&gt;&lt;year&gt;2018&lt;/year&gt;&lt;/dates&gt;&lt;isbn&gt;1531-8257&lt;/isbn&gt;&lt;urls&gt;&lt;/urls&gt;&lt;/record&gt;&lt;/Cite&gt;&lt;/EndNote&gt;</w:instrText>
      </w:r>
      <w:r w:rsidR="00EB5E71" w:rsidRPr="00C71A15">
        <w:fldChar w:fldCharType="separate"/>
      </w:r>
      <w:r w:rsidR="00EB5E71" w:rsidRPr="00C71A15">
        <w:rPr>
          <w:noProof/>
        </w:rPr>
        <w:t>(Bhatia, Bain et al. 2018)</w:t>
      </w:r>
      <w:r w:rsidR="00EB5E71" w:rsidRPr="00C71A15">
        <w:fldChar w:fldCharType="end"/>
      </w:r>
      <w:commentRangeEnd w:id="6"/>
      <w:r w:rsidR="009322B2">
        <w:rPr>
          <w:rStyle w:val="CommentReference"/>
          <w:rFonts w:asciiTheme="minorHAnsi" w:eastAsiaTheme="minorHAnsi" w:hAnsiTheme="minorHAnsi" w:cstheme="minorBidi"/>
          <w:color w:val="auto"/>
          <w:lang w:val="de-DE"/>
        </w:rPr>
        <w:commentReference w:id="6"/>
      </w:r>
      <w:r w:rsidR="00EB5E71" w:rsidRPr="00C71A15">
        <w:t>. It</w:t>
      </w:r>
      <w:r w:rsidR="00375DAF" w:rsidRPr="00C71A15">
        <w:t xml:space="preserve"> is </w:t>
      </w:r>
      <w:r w:rsidR="00E249EC" w:rsidRPr="00C71A15">
        <w:t>differentiated</w:t>
      </w:r>
      <w:r w:rsidR="00375DAF" w:rsidRPr="00C71A15">
        <w:t xml:space="preserve"> from </w:t>
      </w:r>
      <w:r w:rsidR="000A056D" w:rsidRPr="00C71A15">
        <w:t xml:space="preserve">postural </w:t>
      </w:r>
      <w:r w:rsidR="00590584" w:rsidRPr="00C71A15">
        <w:t xml:space="preserve">tremors </w:t>
      </w:r>
      <w:r w:rsidR="000A056D" w:rsidRPr="00C71A15">
        <w:t>(occurring during</w:t>
      </w:r>
      <w:r w:rsidR="00753888" w:rsidRPr="00C71A15">
        <w:t xml:space="preserve"> </w:t>
      </w:r>
      <w:r w:rsidR="00753888" w:rsidRPr="00C71A15">
        <w:rPr>
          <w:rFonts w:cs="Times-Roman"/>
          <w:color w:val="1A1718"/>
        </w:rPr>
        <w:t>maintaining a position against gravity) and simple kinetic</w:t>
      </w:r>
      <w:r w:rsidR="00925824" w:rsidRPr="00C71A15">
        <w:rPr>
          <w:rFonts w:cs="Times-Roman"/>
          <w:color w:val="1A1718"/>
        </w:rPr>
        <w:t xml:space="preserve"> </w:t>
      </w:r>
      <w:r w:rsidR="00590584" w:rsidRPr="00C71A15">
        <w:rPr>
          <w:rFonts w:cs="Times-Roman"/>
          <w:color w:val="1A1718"/>
        </w:rPr>
        <w:t xml:space="preserve">tremors </w:t>
      </w:r>
      <w:r w:rsidR="00925824" w:rsidRPr="00C71A15">
        <w:rPr>
          <w:rFonts w:cs="Times-Roman"/>
          <w:color w:val="1A1718"/>
        </w:rPr>
        <w:t xml:space="preserve">(occurring during </w:t>
      </w:r>
      <w:r w:rsidR="00296025" w:rsidRPr="00C71A15">
        <w:rPr>
          <w:rFonts w:cs="Times-Roman"/>
          <w:color w:val="1A1718"/>
        </w:rPr>
        <w:t>non-goal directed movements)</w:t>
      </w:r>
      <w:r w:rsidR="00F5646C" w:rsidRPr="00C71A15">
        <w:t xml:space="preserve"> </w:t>
      </w:r>
      <w:commentRangeStart w:id="7"/>
      <w:r w:rsidR="008D55FE" w:rsidRPr="00C71A15">
        <w:fldChar w:fldCharType="begin"/>
      </w:r>
      <w:r w:rsidR="008D55FE" w:rsidRPr="00C71A15">
        <w:instrText xml:space="preserve"> ADDIN EN.CITE &lt;EndNote&gt;&lt;Cite&gt;&lt;Author&gt;Bhatia&lt;/Author&gt;&lt;Year&gt;2018&lt;/Year&gt;&lt;RecNum&gt;968&lt;/RecNum&gt;&lt;DisplayText&gt;(Bhatia, Bain et al. 2018)&lt;/DisplayText&gt;&lt;record&gt;&lt;rec-number&gt;968&lt;/rec-number&gt;&lt;foreign-keys&gt;&lt;key app="EN" db-id="a5xzr5prx09rz4ex9x2vssxl5tf9daezarrw" timestamp="1514984233"&gt;968&lt;/key&gt;&lt;/foreign-keys&gt;&lt;ref-type name="Journal Article"&gt;17&lt;/ref-type&gt;&lt;contributors&gt;&lt;authors&gt;&lt;author&gt;Bhatia, Kailash P&lt;/author&gt;&lt;author&gt;Bain, Peter&lt;/author&gt;&lt;author&gt;Bajaj, Nin&lt;/author&gt;&lt;author&gt;Elble, Rodger J&lt;/author&gt;&lt;author&gt;Hallett, Mark&lt;/author&gt;&lt;author&gt;Louis, Elan D&lt;/author&gt;&lt;author&gt;Raethjen, Jan&lt;/author&gt;&lt;author&gt;Stamelou, Maria&lt;/author&gt;&lt;author&gt;Testa, Claudia M&lt;/author&gt;&lt;author&gt;Deuschl, Guenther&lt;/author&gt;&lt;/authors&gt;&lt;/contributors&gt;&lt;titles&gt;&lt;title&gt;Consensus statement on the classification of tremors, from the task force on tremor of the international Parkinson and movement disorder society&lt;/title&gt;&lt;secondary-title&gt;Movement Disorders&lt;/secondary-title&gt;&lt;/titles&gt;&lt;periodical&gt;&lt;full-title&gt;Movement Disorders&lt;/full-title&gt;&lt;/periodical&gt;&lt;dates&gt;&lt;year&gt;2018&lt;/year&gt;&lt;/dates&gt;&lt;isbn&gt;1531-8257&lt;/isbn&gt;&lt;urls&gt;&lt;/urls&gt;&lt;/record&gt;&lt;/Cite&gt;&lt;/EndNote&gt;</w:instrText>
      </w:r>
      <w:r w:rsidR="008D55FE" w:rsidRPr="00C71A15">
        <w:fldChar w:fldCharType="separate"/>
      </w:r>
      <w:r w:rsidR="008D55FE" w:rsidRPr="00C71A15">
        <w:rPr>
          <w:noProof/>
        </w:rPr>
        <w:t>(Bhatia, Bain et al. 2018)</w:t>
      </w:r>
      <w:r w:rsidR="008D55FE" w:rsidRPr="00C71A15">
        <w:fldChar w:fldCharType="end"/>
      </w:r>
      <w:commentRangeEnd w:id="7"/>
      <w:r w:rsidR="009322B2">
        <w:rPr>
          <w:rStyle w:val="CommentReference"/>
          <w:rFonts w:asciiTheme="minorHAnsi" w:eastAsiaTheme="minorHAnsi" w:hAnsiTheme="minorHAnsi" w:cstheme="minorBidi"/>
          <w:color w:val="auto"/>
          <w:lang w:val="de-DE"/>
        </w:rPr>
        <w:commentReference w:id="7"/>
      </w:r>
      <w:r w:rsidR="008D55FE" w:rsidRPr="00C71A15">
        <w:t xml:space="preserve">. </w:t>
      </w:r>
      <w:r w:rsidR="008D55FE" w:rsidRPr="00C71A15">
        <w:rPr>
          <w:rFonts w:ascii="Calibri" w:hAnsi="Calibri" w:cs="Calibri"/>
        </w:rPr>
        <w:t>﻿</w:t>
      </w:r>
    </w:p>
    <w:p w14:paraId="3D35A4DE" w14:textId="26BCCAD8" w:rsidR="00FD268A" w:rsidRPr="009208BA" w:rsidRDefault="00E326F8" w:rsidP="00FD268A">
      <w:pPr>
        <w:pStyle w:val="MainTextwithTab"/>
      </w:pPr>
      <w:r w:rsidRPr="00C71A15">
        <w:t xml:space="preserve">Intention tremor has often been used synonymously with cerebellar tremor, although cerebellar disorders might cause various phenotypes of tremor </w:t>
      </w:r>
      <w:r w:rsidRPr="00C71A15">
        <w:fldChar w:fldCharType="begin"/>
      </w:r>
      <w:r w:rsidRPr="00C71A15">
        <w:instrText xml:space="preserve"> ADDIN EN.CITE &lt;EndNote&gt;&lt;Cite&gt;&lt;Author&gt;Lenka&lt;/Author&gt;&lt;Year&gt;2019&lt;/Year&gt;&lt;RecNum&gt;1263&lt;/RecNum&gt;&lt;DisplayText&gt;(Lenka and Louis 2019)&lt;/DisplayText&gt;&lt;record&gt;&lt;rec-number&gt;1263&lt;/rec-number&gt;&lt;foreign-keys&gt;&lt;key app="EN" db-id="a5xzr5prx09rz4ex9x2vssxl5tf9daezarrw" timestamp="1593022758"&gt;1263&lt;/key&gt;&lt;/foreign-keys&gt;&lt;ref-type name="Journal Article"&gt;17&lt;/ref-type&gt;&lt;contributors&gt;&lt;authors&gt;&lt;author&gt;Lenka, Abhishek&lt;/author&gt;&lt;author&gt;Louis, Elan D&lt;/author&gt;&lt;/authors&gt;&lt;/contributors&gt;&lt;titles&gt;&lt;title&gt;Revisiting the clinical phenomenology of “cerebellar tremor”: beyond the intention tremor&lt;/title&gt;&lt;secondary-title&gt;The Cerebellum&lt;/secondary-title&gt;&lt;/titles&gt;&lt;periodical&gt;&lt;full-title&gt;The Cerebellum&lt;/full-title&gt;&lt;/periodical&gt;&lt;pages&gt;565-574&lt;/pages&gt;&lt;volume&gt;18&lt;/volume&gt;&lt;number&gt;3&lt;/number&gt;&lt;dates&gt;&lt;year&gt;2019&lt;/year&gt;&lt;/dates&gt;&lt;isbn&gt;1473-4222&lt;/isbn&gt;&lt;urls&gt;&lt;/urls&gt;&lt;/record&gt;&lt;/Cite&gt;&lt;/EndNote&gt;</w:instrText>
      </w:r>
      <w:r w:rsidRPr="00C71A15">
        <w:fldChar w:fldCharType="separate"/>
      </w:r>
      <w:r w:rsidRPr="00C71A15">
        <w:rPr>
          <w:noProof/>
        </w:rPr>
        <w:t>(Lenka and Louis 2019)</w:t>
      </w:r>
      <w:r w:rsidRPr="00C71A15">
        <w:fldChar w:fldCharType="end"/>
      </w:r>
      <w:r w:rsidRPr="00A55B55">
        <w:t>. Also, various etiologies</w:t>
      </w:r>
      <w:ins w:id="8" w:author="Gesine Hermann" w:date="2023-07-20T10:07:00Z">
        <w:r w:rsidR="009322B2">
          <w:t xml:space="preserve"> other than cerebellar disorders</w:t>
        </w:r>
      </w:ins>
      <w:r w:rsidRPr="00A55B55">
        <w:t xml:space="preserve"> can </w:t>
      </w:r>
      <w:del w:id="9" w:author="Gesine Hermann" w:date="2023-07-20T10:07:00Z">
        <w:r w:rsidRPr="00A55B55" w:rsidDel="009322B2">
          <w:delText xml:space="preserve">be </w:delText>
        </w:r>
      </w:del>
      <w:r w:rsidRPr="00A55B55">
        <w:t>underl</w:t>
      </w:r>
      <w:ins w:id="10" w:author="Gesine Hermann" w:date="2023-07-20T10:07:00Z">
        <w:r w:rsidR="009322B2">
          <w:t>ie</w:t>
        </w:r>
      </w:ins>
      <w:del w:id="11" w:author="Gesine Hermann" w:date="2023-07-20T10:07:00Z">
        <w:r w:rsidRPr="00A55B55" w:rsidDel="009322B2">
          <w:delText>ying</w:delText>
        </w:r>
      </w:del>
      <w:r w:rsidRPr="00A55B55">
        <w:t xml:space="preserve"> </w:t>
      </w:r>
      <w:r w:rsidRPr="00D565D6">
        <w:t>and in many cases -</w:t>
      </w:r>
      <w:ins w:id="12" w:author="Gesine Hermann" w:date="2023-07-20T10:04:00Z">
        <w:r w:rsidR="009322B2">
          <w:t xml:space="preserve"> </w:t>
        </w:r>
      </w:ins>
      <w:r w:rsidRPr="00D565D6">
        <w:t>including the large group of essential tremor</w:t>
      </w:r>
      <w:r>
        <w:t>s</w:t>
      </w:r>
      <w:ins w:id="13" w:author="Gesine Hermann" w:date="2023-07-20T10:04:00Z">
        <w:r w:rsidR="009322B2">
          <w:t xml:space="preserve"> </w:t>
        </w:r>
      </w:ins>
      <w:r w:rsidRPr="00D565D6">
        <w:t>- the etiology remains obscure</w:t>
      </w:r>
      <w:r>
        <w:t xml:space="preserve"> </w:t>
      </w:r>
      <w:r>
        <w:fldChar w:fldCharType="begin"/>
      </w:r>
      <w:r>
        <w:instrText xml:space="preserve"> ADDIN EN.CITE &lt;EndNote&gt;&lt;Cite&gt;&lt;Author&gt;Welton&lt;/Author&gt;&lt;Year&gt;2021&lt;/Year&gt;&lt;RecNum&gt;1617&lt;/RecNum&gt;&lt;DisplayText&gt;(Welton, Cardoso et al. 2021)&lt;/DisplayText&gt;&lt;record&gt;&lt;rec-number&gt;1617&lt;/rec-number&gt;&lt;foreign-keys&gt;&lt;key app="EN" db-id="a5xzr5prx09rz4ex9x2vssxl5tf9daezarrw" timestamp="1636836039"&gt;1617&lt;/key&gt;&lt;/foreign-keys&gt;&lt;ref-type name="Journal Article"&gt;17&lt;/ref-type&gt;&lt;contributors&gt;&lt;authors&gt;&lt;author&gt;Welton, Thomas&lt;/author&gt;&lt;author&gt;Cardoso, Francisco&lt;/author&gt;&lt;author&gt;Carr, Jonathan A.&lt;/author&gt;&lt;author&gt;Chan, Ling-Ling&lt;/author&gt;&lt;author&gt;Deuschl, Günther&lt;/author&gt;&lt;author&gt;Jankovic, Joseph&lt;/author&gt;&lt;author&gt;Tan, Eng-King&lt;/author&gt;&lt;/authors&gt;&lt;/contributors&gt;&lt;titles&gt;&lt;title&gt;Essential tremor&lt;/title&gt;&lt;secondary-title&gt;Nature Reviews Disease Primers&lt;/secondary-title&gt;&lt;/titles&gt;&lt;periodical&gt;&lt;full-title&gt;Nature Reviews Disease Primers&lt;/full-title&gt;&lt;/periodical&gt;&lt;pages&gt;83&lt;/pages&gt;&lt;volume&gt;7&lt;/volume&gt;&lt;number&gt;1&lt;/number&gt;&lt;dates&gt;&lt;year&gt;2021&lt;/year&gt;&lt;pub-dates&gt;&lt;date&gt;2021/11/11&lt;/date&gt;&lt;/pub-dates&gt;&lt;/dates&gt;&lt;isbn&gt;2056-676X&lt;/isbn&gt;&lt;urls&gt;&lt;related-urls&gt;&lt;url&gt;https://doi.org/10.1038/s41572-021-00314-w&lt;/url&gt;&lt;/related-urls&gt;&lt;/urls&gt;&lt;electronic-resource-num&gt;10.1038/s41572-021-00314-w&lt;/electronic-resource-num&gt;&lt;/record&gt;&lt;/Cite&gt;&lt;/EndNote&gt;</w:instrText>
      </w:r>
      <w:r>
        <w:fldChar w:fldCharType="separate"/>
      </w:r>
      <w:r>
        <w:rPr>
          <w:noProof/>
        </w:rPr>
        <w:t>(Welton, Cardoso et al. 2021)</w:t>
      </w:r>
      <w:r>
        <w:fldChar w:fldCharType="end"/>
      </w:r>
      <w:r w:rsidRPr="00D565D6">
        <w:t xml:space="preserve">. </w:t>
      </w:r>
      <w:r w:rsidR="00FD268A">
        <w:t>A</w:t>
      </w:r>
      <w:r w:rsidR="00FD268A" w:rsidRPr="00D565D6">
        <w:t xml:space="preserve">s </w:t>
      </w:r>
      <w:r w:rsidR="00FD268A">
        <w:t xml:space="preserve">a </w:t>
      </w:r>
      <w:r w:rsidR="00FD268A" w:rsidRPr="00D565D6">
        <w:t>common pathophysiological substrate of action tremor syndromes</w:t>
      </w:r>
      <w:r w:rsidR="00FD268A">
        <w:t>,</w:t>
      </w:r>
      <w:r w:rsidR="00FD268A" w:rsidRPr="00D565D6">
        <w:t xml:space="preserve"> an altered oscillating activity within a cerebello-thalamo-motor cortical network was demonstrated by neuroimaging and electrophysiological approaches</w:t>
      </w:r>
      <w:r w:rsidR="00FD268A">
        <w:t xml:space="preserve"> </w:t>
      </w:r>
      <w:r w:rsidR="00FD268A">
        <w:fldChar w:fldCharType="begin">
          <w:fldData xml:space="preserve">PEVuZE5vdGU+PENpdGU+PEF1dGhvcj5IZWxtaWNoPC9BdXRob3I+PFllYXI+MjAxMzwvWWVhcj48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</w:fldData>
        </w:fldChar>
      </w:r>
      <w:r w:rsidR="00FD268A">
        <w:instrText xml:space="preserve"> ADDIN EN.CITE </w:instrText>
      </w:r>
      <w:r w:rsidR="00FD268A">
        <w:fldChar w:fldCharType="begin">
          <w:fldData xml:space="preserve">PEVuZE5vdGU+PENpdGU+PEF1dGhvcj5IZWxtaWNoPC9BdXRob3I+PFllYXI+MjAxMzwvWWVhcj48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</w:fldData>
        </w:fldChar>
      </w:r>
      <w:r w:rsidR="00FD268A">
        <w:instrText xml:space="preserve"> ADDIN EN.CITE.DATA </w:instrText>
      </w:r>
      <w:r w:rsidR="00FD268A">
        <w:fldChar w:fldCharType="end"/>
      </w:r>
      <w:r w:rsidR="00FD268A">
        <w:fldChar w:fldCharType="separate"/>
      </w:r>
      <w:r w:rsidR="00FD268A">
        <w:rPr>
          <w:noProof/>
        </w:rPr>
        <w:t>(Helmich, Toni et al. 2013, Deuschl, Becktepe et al. 2022)</w:t>
      </w:r>
      <w:r w:rsidR="00FD268A">
        <w:fldChar w:fldCharType="end"/>
      </w:r>
      <w:r w:rsidR="00FD268A">
        <w:t>.</w:t>
      </w:r>
    </w:p>
    <w:p w14:paraId="39B6122A" w14:textId="0B717A37" w:rsidR="00444C27" w:rsidRPr="00C71A15" w:rsidRDefault="00C71A15" w:rsidP="00444C27">
      <w:pPr>
        <w:pStyle w:val="MainTextwithTab"/>
      </w:pPr>
      <w:r w:rsidRPr="00C71A15">
        <w:rPr>
          <w:rFonts w:cs="Calibri"/>
        </w:rPr>
        <w:t xml:space="preserve">Interestingly, </w:t>
      </w:r>
      <w:r>
        <w:rPr>
          <w:rFonts w:cs="Calibri"/>
        </w:rPr>
        <w:t xml:space="preserve">the amplitude of intention tremor </w:t>
      </w:r>
      <w:r w:rsidR="00295E79">
        <w:rPr>
          <w:rFonts w:cs="Calibri"/>
        </w:rPr>
        <w:t xml:space="preserve">decreases </w:t>
      </w:r>
      <w:r w:rsidR="00295E79">
        <w:t>in the absence of visual feedback</w:t>
      </w:r>
      <w:r w:rsidR="00F57E44">
        <w:t xml:space="preserve"> </w:t>
      </w:r>
      <w:r w:rsidR="00F57E44" w:rsidRPr="00D565D6">
        <w:t>and contrary</w:t>
      </w:r>
      <w:r w:rsidR="00787239">
        <w:t xml:space="preserve"> is amplified</w:t>
      </w:r>
      <w:r w:rsidR="00F57E44" w:rsidRPr="00D565D6">
        <w:t xml:space="preserve"> </w:t>
      </w:r>
      <w:r w:rsidR="00F57E44">
        <w:t xml:space="preserve">by an </w:t>
      </w:r>
      <w:r w:rsidR="00F57E44" w:rsidRPr="00D565D6">
        <w:t xml:space="preserve">increase </w:t>
      </w:r>
      <w:r w:rsidR="00F57E44">
        <w:t>of</w:t>
      </w:r>
      <w:r w:rsidR="00F57E44" w:rsidRPr="00D565D6">
        <w:t xml:space="preserve"> visual information.</w:t>
      </w:r>
      <w:r w:rsidR="00F57E44">
        <w:t xml:space="preserve"> This phenomenon was reported </w:t>
      </w:r>
      <w:r w:rsidR="00560F47">
        <w:t xml:space="preserve">in </w:t>
      </w:r>
      <w:del w:id="14" w:author="Gesine Hermann" w:date="2023-07-20T10:10:00Z">
        <w:r w:rsidR="00560F47" w:rsidDel="009322B2">
          <w:delText xml:space="preserve">several </w:delText>
        </w:r>
      </w:del>
      <w:r w:rsidR="00560F47">
        <w:t xml:space="preserve">different </w:t>
      </w:r>
      <w:del w:id="15" w:author="Gesine Hermann" w:date="2023-07-20T14:25:00Z">
        <w:r w:rsidR="00560F47" w:rsidDel="00751A43">
          <w:delText>underlying</w:delText>
        </w:r>
        <w:r w:rsidR="00F57E44" w:rsidDel="00751A43">
          <w:delText xml:space="preserve"> </w:delText>
        </w:r>
      </w:del>
      <w:r w:rsidR="00F811FF">
        <w:t xml:space="preserve">intention </w:t>
      </w:r>
      <w:r w:rsidR="00F57E44">
        <w:t xml:space="preserve">tremor etiologies, encompassing </w:t>
      </w:r>
      <w:commentRangeStart w:id="16"/>
      <w:r w:rsidR="00F57E44">
        <w:t>ET</w:t>
      </w:r>
      <w:commentRangeEnd w:id="16"/>
      <w:r w:rsidR="009322B2">
        <w:rPr>
          <w:rStyle w:val="CommentReference"/>
          <w:rFonts w:asciiTheme="minorHAnsi" w:eastAsiaTheme="minorHAnsi" w:hAnsiTheme="minorHAnsi" w:cstheme="minorBidi"/>
          <w:color w:val="auto"/>
          <w:lang w:val="de-DE"/>
        </w:rPr>
        <w:commentReference w:id="16"/>
      </w:r>
      <w:r w:rsidR="00F57E44">
        <w:t>, dystonic tremor and intention tremor in multiple sclerosis</w:t>
      </w:r>
      <w:r w:rsidR="00F57E44" w:rsidRPr="00DB7FA7">
        <w:rPr>
          <w:lang w:val="en-GB"/>
        </w:rPr>
        <w:t xml:space="preserve"> </w:t>
      </w:r>
      <w:r w:rsidR="00F57E44" w:rsidRPr="00DB7FA7">
        <w:rPr>
          <w:lang w:val="en-GB"/>
        </w:rPr>
        <w:fldChar w:fldCharType="begin">
          <w:fldData xml:space="preserve">PEVuZE5vdGU+PENpdGU+PEF1dGhvcj5GZXlzPC9BdXRob3I+PFllYXI+MjAwNjwvWWVhcj48UmVj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</w:fldData>
        </w:fldChar>
      </w:r>
      <w:r w:rsidR="00F57E44">
        <w:rPr>
          <w:lang w:val="en-GB"/>
        </w:rPr>
        <w:instrText xml:space="preserve"> ADDIN EN.CITE </w:instrText>
      </w:r>
      <w:r w:rsidR="00F57E44">
        <w:rPr>
          <w:lang w:val="en-GB"/>
        </w:rPr>
        <w:fldChar w:fldCharType="begin">
          <w:fldData xml:space="preserve">PEVuZE5vdGU+PENpdGU+PEF1dGhvcj5GZXlzPC9BdXRob3I+PFllYXI+MjAwNjwvWWVhcj48UmVj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</w:fldData>
        </w:fldChar>
      </w:r>
      <w:r w:rsidR="00F57E44">
        <w:rPr>
          <w:lang w:val="en-GB"/>
        </w:rPr>
        <w:instrText xml:space="preserve"> ADDIN EN.CITE.DATA </w:instrText>
      </w:r>
      <w:r w:rsidR="00F57E44">
        <w:rPr>
          <w:lang w:val="en-GB"/>
        </w:rPr>
      </w:r>
      <w:r w:rsidR="00F57E44">
        <w:rPr>
          <w:lang w:val="en-GB"/>
        </w:rPr>
        <w:fldChar w:fldCharType="end"/>
      </w:r>
      <w:r w:rsidR="00F57E44" w:rsidRPr="00DB7FA7">
        <w:rPr>
          <w:lang w:val="en-GB"/>
        </w:rPr>
      </w:r>
      <w:r w:rsidR="00F57E44" w:rsidRPr="00DB7FA7">
        <w:rPr>
          <w:lang w:val="en-GB"/>
        </w:rPr>
        <w:fldChar w:fldCharType="separate"/>
      </w:r>
      <w:r w:rsidR="00F57E44">
        <w:rPr>
          <w:noProof/>
          <w:lang w:val="en-GB"/>
        </w:rPr>
        <w:t>(Keogh, Morrison et al. 2004, Feys, Helsen et al. 2006, Gironell, Ribosa-Nogue et al. 2012, DeSimone, Archer et al. 2019)</w:t>
      </w:r>
      <w:r w:rsidR="00F57E44" w:rsidRPr="00DB7FA7">
        <w:fldChar w:fldCharType="end"/>
      </w:r>
      <w:r w:rsidR="00F57E44">
        <w:t xml:space="preserve">. </w:t>
      </w:r>
      <w:r w:rsidR="00F57E44" w:rsidRPr="00D565D6">
        <w:t xml:space="preserve"> </w:t>
      </w:r>
    </w:p>
    <w:p w14:paraId="708C06C5" w14:textId="0322C910" w:rsidR="00AF139F" w:rsidRPr="00D565D6" w:rsidRDefault="00913F1D" w:rsidP="00D14A26">
      <w:pPr>
        <w:pStyle w:val="MainTextwithTab"/>
      </w:pPr>
      <w:del w:id="17" w:author="Gesine Hermann" w:date="2023-07-20T10:10:00Z">
        <w:r w:rsidRPr="00C71A15" w:rsidDel="009322B2">
          <w:delText xml:space="preserve"> </w:delText>
        </w:r>
      </w:del>
      <w:r w:rsidR="00597441">
        <w:t xml:space="preserve">In a recent fMRI </w:t>
      </w:r>
      <w:r w:rsidR="00E56DE0">
        <w:t>study</w:t>
      </w:r>
      <w:r w:rsidR="007D2D2E">
        <w:t>,</w:t>
      </w:r>
      <w:r w:rsidR="0001513A">
        <w:t xml:space="preserve"> a </w:t>
      </w:r>
      <w:r w:rsidR="00EF5216">
        <w:t>target</w:t>
      </w:r>
      <w:r w:rsidR="00215276">
        <w:t xml:space="preserve"> force paradigm</w:t>
      </w:r>
      <w:r w:rsidR="005328DA">
        <w:t xml:space="preserve"> with </w:t>
      </w:r>
      <w:r w:rsidR="00153AA8">
        <w:t>modulated visual feedback</w:t>
      </w:r>
      <w:r w:rsidR="00215276">
        <w:t xml:space="preserve"> was applied</w:t>
      </w:r>
      <w:r w:rsidR="00E13F1D">
        <w:t xml:space="preserve"> </w:t>
      </w:r>
      <w:r w:rsidR="005328DA">
        <w:t xml:space="preserve">and a </w:t>
      </w:r>
      <w:r w:rsidR="0001513A">
        <w:t>“</w:t>
      </w:r>
      <w:r w:rsidR="0001513A" w:rsidRPr="0001513A">
        <w:t>widespread visually-sensitive functional network</w:t>
      </w:r>
      <w:r w:rsidR="0001513A">
        <w:t>”</w:t>
      </w:r>
      <w:r w:rsidR="0001513A" w:rsidRPr="0001513A">
        <w:t xml:space="preserve"> </w:t>
      </w:r>
      <w:r w:rsidR="00E56DE0">
        <w:t xml:space="preserve">was found to contribute </w:t>
      </w:r>
      <w:r w:rsidR="0001513A">
        <w:t xml:space="preserve">to tremor severity in </w:t>
      </w:r>
      <w:r w:rsidR="00E222CC">
        <w:t>this</w:t>
      </w:r>
      <w:r w:rsidR="0001513A">
        <w:t xml:space="preserve"> </w:t>
      </w:r>
      <w:r w:rsidR="00904B44">
        <w:t>context</w:t>
      </w:r>
      <w:r w:rsidR="00647A83">
        <w:t xml:space="preserve"> </w:t>
      </w:r>
      <w:commentRangeStart w:id="18"/>
      <w:r w:rsidR="00A7143F">
        <w:fldChar w:fldCharType="begin"/>
      </w:r>
      <w:r w:rsidR="00A7143F">
        <w:instrText xml:space="preserve"> ADDIN EN.CITE &lt;EndNote&gt;&lt;Cite&gt;&lt;Author&gt;Archer&lt;/Author&gt;&lt;Year&gt;2017&lt;/Year&gt;&lt;RecNum&gt;964&lt;/RecNum&gt;&lt;DisplayText&gt;(Archer, Coombes et al. 2017)&lt;/DisplayText&gt;&lt;record&gt;&lt;rec-number&gt;964&lt;/rec-number&gt;&lt;foreign-keys&gt;&lt;key app="EN" db-id="a5xzr5prx09rz4ex9x2vssxl5tf9daezarrw" timestamp="1514892731"&gt;964&lt;/key&gt;&lt;/foreign-keys&gt;&lt;ref-type name="Journal Article"&gt;17&lt;/ref-type&gt;&lt;contributors&gt;&lt;authors&gt;&lt;author&gt;Archer, Derek B&lt;/author&gt;&lt;author&gt;Coombes, Stephen A&lt;/author&gt;&lt;author&gt;Chu, Winston T&lt;/author&gt;&lt;author&gt;Chung, Jae Woo&lt;/author&gt;&lt;author&gt;Burciu, Roxana G&lt;/author&gt;&lt;author&gt;Okun, Michael S&lt;/author&gt;&lt;author&gt;Wagle Shukla, Aparna&lt;/author&gt;&lt;author&gt;Vaillancourt, David E&lt;/author&gt;&lt;/authors&gt;&lt;/contributors&gt;&lt;titles&gt;&lt;title&gt;A widespread visually-sensitive functional network relates to symptoms in essential tremor&lt;/title&gt;&lt;secondary-title&gt;Brain&lt;/secondary-title&gt;&lt;/titles&gt;&lt;periodical&gt;&lt;full-title&gt;Brain&lt;/full-title&gt;&lt;/periodical&gt;&lt;dates&gt;&lt;year&gt;2017&lt;/year&gt;&lt;/dates&gt;&lt;urls&gt;&lt;/urls&gt;&lt;/record&gt;&lt;/Cite&gt;&lt;/EndNote&gt;</w:instrText>
      </w:r>
      <w:r w:rsidR="00A7143F">
        <w:fldChar w:fldCharType="separate"/>
      </w:r>
      <w:r w:rsidR="00A7143F">
        <w:rPr>
          <w:noProof/>
        </w:rPr>
        <w:t>(Archer, Coombes et al. 2017)</w:t>
      </w:r>
      <w:r w:rsidR="00A7143F">
        <w:fldChar w:fldCharType="end"/>
      </w:r>
      <w:commentRangeEnd w:id="18"/>
      <w:r w:rsidR="009322B2">
        <w:rPr>
          <w:rStyle w:val="CommentReference"/>
          <w:rFonts w:asciiTheme="minorHAnsi" w:eastAsiaTheme="minorHAnsi" w:hAnsiTheme="minorHAnsi" w:cstheme="minorBidi"/>
          <w:color w:val="auto"/>
          <w:lang w:val="de-DE"/>
        </w:rPr>
        <w:commentReference w:id="18"/>
      </w:r>
      <w:r w:rsidR="0001513A">
        <w:t>.</w:t>
      </w:r>
      <w:r w:rsidR="00865CAA">
        <w:t xml:space="preserve"> This target force tremor paradigm might </w:t>
      </w:r>
      <w:r w:rsidR="00774223">
        <w:t xml:space="preserve">therefore </w:t>
      </w:r>
      <w:r w:rsidR="00865CAA">
        <w:t xml:space="preserve">serve as a </w:t>
      </w:r>
      <w:r w:rsidR="007B66BB">
        <w:t xml:space="preserve">simplified </w:t>
      </w:r>
      <w:r w:rsidR="00315AF5">
        <w:t>model for examining the pathophysiological basis of intention tremor.</w:t>
      </w:r>
      <w:r w:rsidR="0001513A">
        <w:t xml:space="preserve"> </w:t>
      </w:r>
      <w:r w:rsidR="00D565D6" w:rsidRPr="00D565D6">
        <w:t xml:space="preserve">However, </w:t>
      </w:r>
      <w:r w:rsidR="00083DD2">
        <w:t xml:space="preserve">although per definition intention tremor </w:t>
      </w:r>
      <w:r w:rsidR="00EA1490">
        <w:t xml:space="preserve">increases by approaching a visual target, </w:t>
      </w:r>
      <w:r w:rsidR="00D565D6" w:rsidRPr="00D565D6">
        <w:t xml:space="preserve">it has not been examined </w:t>
      </w:r>
      <w:r w:rsidR="00EA2AC5">
        <w:t xml:space="preserve">yet </w:t>
      </w:r>
      <w:r w:rsidR="00D565D6" w:rsidRPr="00D565D6">
        <w:t xml:space="preserve">whether </w:t>
      </w:r>
      <w:r w:rsidR="00160DC3">
        <w:t>other afferent</w:t>
      </w:r>
      <w:r w:rsidR="00D565D6" w:rsidRPr="00D565D6">
        <w:t xml:space="preserve"> feedback like auditory sensation has a modulatory effect on tremor amplitude as well.</w:t>
      </w:r>
      <w:r w:rsidR="000E57D7">
        <w:t xml:space="preserve"> </w:t>
      </w:r>
      <w:r w:rsidR="00CF2384" w:rsidRPr="00D565D6">
        <w:t>In this view</w:t>
      </w:r>
      <w:r w:rsidR="00E8196C">
        <w:t>,</w:t>
      </w:r>
      <w:r w:rsidR="00CF2384" w:rsidRPr="00D565D6">
        <w:t xml:space="preserve"> feedback about the tremor</w:t>
      </w:r>
      <w:r w:rsidR="00E8196C">
        <w:t xml:space="preserve"> in general</w:t>
      </w:r>
      <w:r w:rsidR="00CF2384" w:rsidRPr="00D565D6">
        <w:t xml:space="preserve"> </w:t>
      </w:r>
      <w:r w:rsidR="00484EE4">
        <w:t xml:space="preserve">would </w:t>
      </w:r>
      <w:r w:rsidR="00CF2384" w:rsidRPr="00D565D6">
        <w:lastRenderedPageBreak/>
        <w:t xml:space="preserve">increase </w:t>
      </w:r>
      <w:r w:rsidR="00484EE4">
        <w:t xml:space="preserve">the </w:t>
      </w:r>
      <w:r w:rsidR="00CF2384" w:rsidRPr="00D565D6">
        <w:t>tremor amplitude.</w:t>
      </w:r>
      <w:r w:rsidR="00CF2384">
        <w:t xml:space="preserve"> </w:t>
      </w:r>
      <w:r w:rsidR="00484EE4">
        <w:t xml:space="preserve">This </w:t>
      </w:r>
      <w:r w:rsidR="009322B2">
        <w:rPr>
          <w:noProof/>
        </w:rPr>
        <mc:AlternateContent>
          <mc:Choice Requires="wps">
            <w:drawing>
              <wp:anchor distT="45720" distB="45720" distL="114300" distR="114300" simplePos="0" relativeHeight="251671554" behindDoc="0" locked="0" layoutInCell="1" allowOverlap="1" wp14:anchorId="6165D67D" wp14:editId="20379AA6">
                <wp:simplePos x="0" y="0"/>
                <wp:positionH relativeFrom="margin">
                  <wp:posOffset>3401060</wp:posOffset>
                </wp:positionH>
                <wp:positionV relativeFrom="margin">
                  <wp:posOffset>5715</wp:posOffset>
                </wp:positionV>
                <wp:extent cx="3196590" cy="4766310"/>
                <wp:effectExtent l="0" t="0" r="16510" b="8890"/>
                <wp:wrapTopAndBottom/>
                <wp:docPr id="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96590" cy="4766310"/>
                        </a:xfrm>
                        <a:prstGeom prst="rect">
                          <a:avLst/>
                        </a:prstGeom>
                        <a:solidFill>
                          <a:srgbClr val="FFFFFF"/>
                        </a:solidFill>
                        <a:ln w="9525">
                          <a:solidFill>
                            <a:srgbClr val="000000"/>
                          </a:solidFill>
                          <a:miter lim="800000"/>
                          <a:headEnd/>
                          <a:tailEnd/>
                        </a:ln>
                      </wps:spPr>
                      <wps:txbx>
                        <w:txbxContent>
                          <w:p w14:paraId="2FD334D5" w14:textId="0BFD9031" w:rsidR="008474AF" w:rsidRDefault="00D83639" w:rsidP="008474AF">
                            <w:r>
                              <w:rPr>
                                <w:noProof/>
                              </w:rPr>
                              <w:drawing>
                                <wp:inline distT="0" distB="0" distL="0" distR="0" wp14:anchorId="229286AD" wp14:editId="5B8C95CB">
                                  <wp:extent cx="3004820" cy="1767840"/>
                                  <wp:effectExtent l="0" t="0" r="5080" b="381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4820" cy="1767840"/>
                                          </a:xfrm>
                                          <a:prstGeom prst="rect">
                                            <a:avLst/>
                                          </a:prstGeom>
                                          <a:noFill/>
                                          <a:ln>
                                            <a:noFill/>
                                          </a:ln>
                                        </pic:spPr>
                                      </pic:pic>
                                    </a:graphicData>
                                  </a:graphic>
                                </wp:inline>
                              </w:drawing>
                            </w:r>
                          </w:p>
                          <w:p w14:paraId="5D02898D" w14:textId="1CEFF58B" w:rsidR="00D47AC9" w:rsidRDefault="00D47AC9" w:rsidP="005207A8">
                            <w:pPr>
                              <w:pStyle w:val="FigureLegendMain"/>
                              <w:jc w:val="center"/>
                            </w:pPr>
                            <w:r>
                              <w:t>(a)</w:t>
                            </w:r>
                          </w:p>
                          <w:p w14:paraId="36902897" w14:textId="77777777" w:rsidR="00A51E88" w:rsidRDefault="00A51E88" w:rsidP="008474AF">
                            <w:pPr>
                              <w:pStyle w:val="FigureLegendMain"/>
                              <w:keepNext/>
                              <w:rPr>
                                <w:rStyle w:val="FigureLegendTitleTegn"/>
                              </w:rPr>
                            </w:pPr>
                            <w:bookmarkStart w:id="19" w:name="_Ref128728972"/>
                          </w:p>
                          <w:p w14:paraId="025C180B" w14:textId="77777777" w:rsidR="00D47AC9" w:rsidRDefault="00A51E88" w:rsidP="008474AF">
                            <w:pPr>
                              <w:pStyle w:val="FigureLegendMain"/>
                              <w:keepNext/>
                              <w:rPr>
                                <w:rStyle w:val="FigureLegendTitleTegn"/>
                              </w:rPr>
                            </w:pPr>
                            <w:r>
                              <w:rPr>
                                <w:noProof/>
                              </w:rPr>
                              <w:drawing>
                                <wp:inline distT="0" distB="0" distL="0" distR="0" wp14:anchorId="00116049" wp14:editId="56B00672">
                                  <wp:extent cx="3004820" cy="1767840"/>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4820" cy="1767840"/>
                                          </a:xfrm>
                                          <a:prstGeom prst="rect">
                                            <a:avLst/>
                                          </a:prstGeom>
                                          <a:noFill/>
                                          <a:ln>
                                            <a:noFill/>
                                          </a:ln>
                                        </pic:spPr>
                                      </pic:pic>
                                    </a:graphicData>
                                  </a:graphic>
                                </wp:inline>
                              </w:drawing>
                            </w:r>
                          </w:p>
                          <w:p w14:paraId="43519E97" w14:textId="726A2C3F" w:rsidR="00D47AC9" w:rsidRDefault="00D47AC9" w:rsidP="00D47AC9">
                            <w:pPr>
                              <w:pStyle w:val="FigureLegendMain"/>
                              <w:jc w:val="center"/>
                              <w:rPr>
                                <w:rStyle w:val="FigureLegendTitleTegn"/>
                                <w:b w:val="0"/>
                                <w:color w:val="000000" w:themeColor="text1"/>
                              </w:rPr>
                            </w:pPr>
                            <w:r w:rsidRPr="005207A8">
                              <w:rPr>
                                <w:rStyle w:val="FigureLegendTitleTegn"/>
                                <w:b w:val="0"/>
                                <w:color w:val="000000" w:themeColor="text1"/>
                              </w:rPr>
                              <w:t>(b)</w:t>
                            </w:r>
                          </w:p>
                          <w:p w14:paraId="4682ECBF" w14:textId="77777777" w:rsidR="00D47AC9" w:rsidRPr="005207A8" w:rsidRDefault="00D47AC9" w:rsidP="005207A8">
                            <w:pPr>
                              <w:pStyle w:val="FigureLegendMain"/>
                              <w:jc w:val="center"/>
                              <w:rPr>
                                <w:rStyle w:val="FigureLegendTitleTegn"/>
                                <w:b w:val="0"/>
                                <w:color w:val="000000" w:themeColor="text1"/>
                              </w:rPr>
                            </w:pPr>
                          </w:p>
                          <w:p w14:paraId="549E8DF1" w14:textId="4E80C18C" w:rsidR="008474AF" w:rsidRDefault="008474AF" w:rsidP="008474AF">
                            <w:pPr>
                              <w:pStyle w:val="FigureLegendMain"/>
                              <w:keepNext/>
                            </w:pPr>
                            <w:r w:rsidRPr="00E20FC6">
                              <w:rPr>
                                <w:rStyle w:val="FigureLegendTitleTegn"/>
                              </w:rPr>
                              <w:t xml:space="preserve">Figure </w:t>
                            </w:r>
                            <w:r w:rsidRPr="00E20FC6">
                              <w:rPr>
                                <w:rStyle w:val="FigureLegendTitleTegn"/>
                              </w:rPr>
                              <w:fldChar w:fldCharType="begin"/>
                            </w:r>
                            <w:r w:rsidRPr="00E20FC6">
                              <w:rPr>
                                <w:rStyle w:val="FigureLegendTitleTegn"/>
                              </w:rPr>
                              <w:instrText xml:space="preserve"> SEQ Figure \* ARABIC </w:instrText>
                            </w:r>
                            <w:r w:rsidRPr="00E20FC6">
                              <w:rPr>
                                <w:rStyle w:val="FigureLegendTitleTegn"/>
                              </w:rPr>
                              <w:fldChar w:fldCharType="separate"/>
                            </w:r>
                            <w:r>
                              <w:rPr>
                                <w:rStyle w:val="FigureLegendTitleTegn"/>
                                <w:noProof/>
                              </w:rPr>
                              <w:t>1</w:t>
                            </w:r>
                            <w:r w:rsidRPr="00E20FC6">
                              <w:rPr>
                                <w:rStyle w:val="FigureLegendTitleTegn"/>
                              </w:rPr>
                              <w:fldChar w:fldCharType="end"/>
                            </w:r>
                            <w:bookmarkEnd w:id="19"/>
                            <w:r w:rsidRPr="00B4753D">
                              <w:rPr>
                                <w:rStyle w:val="FigureLegendTitleTegn"/>
                              </w:rPr>
                              <w:t xml:space="preserve">: </w:t>
                            </w:r>
                            <w:r>
                              <w:rPr>
                                <w:rStyle w:val="FigureLegendTitleTegn"/>
                              </w:rPr>
                              <w:t xml:space="preserve">Single trial tremor force. </w:t>
                            </w:r>
                            <w:r w:rsidR="00D83639">
                              <w:rPr>
                                <w:rStyle w:val="FigureLegendTitleTegn"/>
                              </w:rPr>
                              <w:t xml:space="preserve">(a) </w:t>
                            </w:r>
                            <w:r w:rsidR="00D83639">
                              <w:t>Patients s</w:t>
                            </w:r>
                            <w:r w:rsidRPr="002C2DBE">
                              <w:t>plit per feedback</w:t>
                            </w:r>
                            <w:r>
                              <w:t xml:space="preserve"> type</w:t>
                            </w:r>
                            <w:r w:rsidRPr="002C2DBE">
                              <w:t xml:space="preserve"> </w:t>
                            </w:r>
                            <w:r>
                              <w:t>(</w:t>
                            </w:r>
                            <w:r w:rsidR="00D47AC9">
                              <w:t>visual only (</w:t>
                            </w:r>
                            <w:r>
                              <w:t>vo</w:t>
                            </w:r>
                            <w:r w:rsidR="00D47AC9">
                              <w:t>)</w:t>
                            </w:r>
                            <w:r>
                              <w:t xml:space="preserve">, </w:t>
                            </w:r>
                            <w:r w:rsidR="00D47AC9">
                              <w:t>audio-visual (</w:t>
                            </w:r>
                            <w:r>
                              <w:t>va</w:t>
                            </w:r>
                            <w:r w:rsidR="00D47AC9">
                              <w:t>)</w:t>
                            </w:r>
                            <w:r>
                              <w:t xml:space="preserve">, </w:t>
                            </w:r>
                            <w:r w:rsidR="00D47AC9">
                              <w:t>auditory (</w:t>
                            </w:r>
                            <w:r>
                              <w:t>ao</w:t>
                            </w:r>
                            <w:r w:rsidR="00D47AC9">
                              <w:t>)</w:t>
                            </w:r>
                            <w:r>
                              <w:t xml:space="preserve">) and </w:t>
                            </w:r>
                            <w:r w:rsidR="00D83639">
                              <w:t>feedback angle</w:t>
                            </w:r>
                            <w:r>
                              <w:t xml:space="preserve"> (</w:t>
                            </w:r>
                            <w:r w:rsidR="00D83639">
                              <w:t>low vs. high</w:t>
                            </w:r>
                            <w:r>
                              <w:t>).</w:t>
                            </w:r>
                            <w:r w:rsidR="00D83639">
                              <w:t xml:space="preserve"> </w:t>
                            </w:r>
                            <w:r w:rsidR="00D83639">
                              <w:rPr>
                                <w:rStyle w:val="FigureLegendTitleTegn"/>
                              </w:rPr>
                              <w:t xml:space="preserve">(b) </w:t>
                            </w:r>
                            <w:r w:rsidR="00D83639">
                              <w:t>Controls s</w:t>
                            </w:r>
                            <w:r w:rsidR="00D83639" w:rsidRPr="002C2DBE">
                              <w:t>plit per feedback</w:t>
                            </w:r>
                            <w:r w:rsidR="00D83639">
                              <w:t xml:space="preserve"> type</w:t>
                            </w:r>
                            <w:r w:rsidR="00D83639" w:rsidRPr="002C2DBE">
                              <w:t xml:space="preserve"> </w:t>
                            </w:r>
                            <w:r w:rsidR="00D83639">
                              <w:t>(vo, va, ao) and feedback angle (low vs. high).</w:t>
                            </w:r>
                          </w:p>
                          <w:p w14:paraId="7164ACB4" w14:textId="2173AF3C" w:rsidR="002828A6" w:rsidRPr="002C2DBE" w:rsidRDefault="002828A6" w:rsidP="008474AF">
                            <w:pPr>
                              <w:pStyle w:val="FigureLegendMain"/>
                              <w:keepNext/>
                            </w:pPr>
                            <w:r>
                              <w:t>ao: auditory only; va: audio-visual; vo: visual only</w:t>
                            </w:r>
                          </w:p>
                          <w:p w14:paraId="61B84A17" w14:textId="77777777" w:rsidR="008474AF" w:rsidRDefault="008474AF" w:rsidP="008474A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165D67D" id="_x0000_t202" coordsize="21600,21600" o:spt="202" path="m,l,21600r21600,l21600,xe">
                <v:stroke joinstyle="miter"/>
                <v:path gradientshapeok="t" o:connecttype="rect"/>
              </v:shapetype>
              <v:shape id="_x0000_s1026" type="#_x0000_t202" style="position:absolute;left:0;text-align:left;margin-left:267.8pt;margin-top:.45pt;width:251.7pt;height:375.3pt;z-index:2516715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">
                <v:path arrowok="t"/>
                <v:textbox>
                  <w:txbxContent>
                    <w:p w14:paraId="2FD334D5" w14:textId="0BFD9031" w:rsidR="008474AF" w:rsidRDefault="00D83639" w:rsidP="008474AF">
                      <w:r>
                        <w:rPr>
                          <w:noProof/>
                        </w:rPr>
                        <w:drawing>
                          <wp:inline distT="0" distB="0" distL="0" distR="0" wp14:anchorId="229286AD" wp14:editId="5B8C95CB">
                            <wp:extent cx="3004820" cy="1767840"/>
                            <wp:effectExtent l="0" t="0" r="5080" b="381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4820" cy="1767840"/>
                                    </a:xfrm>
                                    <a:prstGeom prst="rect">
                                      <a:avLst/>
                                    </a:prstGeom>
                                    <a:noFill/>
                                    <a:ln>
                                      <a:noFill/>
                                    </a:ln>
                                  </pic:spPr>
                                </pic:pic>
                              </a:graphicData>
                            </a:graphic>
                          </wp:inline>
                        </w:drawing>
                      </w:r>
                    </w:p>
                    <w:p w14:paraId="5D02898D" w14:textId="1CEFF58B" w:rsidR="00D47AC9" w:rsidRDefault="00D47AC9" w:rsidP="005207A8">
                      <w:pPr>
                        <w:pStyle w:val="FigureLegendMain"/>
                        <w:jc w:val="center"/>
                      </w:pPr>
                      <w:r>
                        <w:t>(a)</w:t>
                      </w:r>
                    </w:p>
                    <w:p w14:paraId="36902897" w14:textId="77777777" w:rsidR="00A51E88" w:rsidRDefault="00A51E88" w:rsidP="008474AF">
                      <w:pPr>
                        <w:pStyle w:val="FigureLegendMain"/>
                        <w:keepNext/>
                        <w:rPr>
                          <w:rStyle w:val="FigureLegendTitleTegn"/>
                        </w:rPr>
                      </w:pPr>
                      <w:bookmarkStart w:id="18" w:name="_Ref128728972"/>
                    </w:p>
                    <w:p w14:paraId="025C180B" w14:textId="77777777" w:rsidR="00D47AC9" w:rsidRDefault="00A51E88" w:rsidP="008474AF">
                      <w:pPr>
                        <w:pStyle w:val="FigureLegendMain"/>
                        <w:keepNext/>
                        <w:rPr>
                          <w:rStyle w:val="FigureLegendTitleTegn"/>
                        </w:rPr>
                      </w:pPr>
                      <w:r>
                        <w:rPr>
                          <w:noProof/>
                        </w:rPr>
                        <w:drawing>
                          <wp:inline distT="0" distB="0" distL="0" distR="0" wp14:anchorId="00116049" wp14:editId="56B00672">
                            <wp:extent cx="3004820" cy="1767840"/>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4820" cy="1767840"/>
                                    </a:xfrm>
                                    <a:prstGeom prst="rect">
                                      <a:avLst/>
                                    </a:prstGeom>
                                    <a:noFill/>
                                    <a:ln>
                                      <a:noFill/>
                                    </a:ln>
                                  </pic:spPr>
                                </pic:pic>
                              </a:graphicData>
                            </a:graphic>
                          </wp:inline>
                        </w:drawing>
                      </w:r>
                    </w:p>
                    <w:p w14:paraId="43519E97" w14:textId="726A2C3F" w:rsidR="00D47AC9" w:rsidRDefault="00D47AC9" w:rsidP="00D47AC9">
                      <w:pPr>
                        <w:pStyle w:val="FigureLegendMain"/>
                        <w:jc w:val="center"/>
                        <w:rPr>
                          <w:rStyle w:val="FigureLegendTitleTegn"/>
                          <w:b w:val="0"/>
                          <w:color w:val="000000" w:themeColor="text1"/>
                        </w:rPr>
                      </w:pPr>
                      <w:r w:rsidRPr="005207A8">
                        <w:rPr>
                          <w:rStyle w:val="FigureLegendTitleTegn"/>
                          <w:b w:val="0"/>
                          <w:color w:val="000000" w:themeColor="text1"/>
                        </w:rPr>
                        <w:t>(b)</w:t>
                      </w:r>
                    </w:p>
                    <w:p w14:paraId="4682ECBF" w14:textId="77777777" w:rsidR="00D47AC9" w:rsidRPr="005207A8" w:rsidRDefault="00D47AC9" w:rsidP="005207A8">
                      <w:pPr>
                        <w:pStyle w:val="FigureLegendMain"/>
                        <w:jc w:val="center"/>
                        <w:rPr>
                          <w:rStyle w:val="FigureLegendTitleTegn"/>
                          <w:b w:val="0"/>
                          <w:color w:val="000000" w:themeColor="text1"/>
                        </w:rPr>
                      </w:pPr>
                    </w:p>
                    <w:p w14:paraId="549E8DF1" w14:textId="4E80C18C" w:rsidR="008474AF" w:rsidRDefault="008474AF" w:rsidP="008474AF">
                      <w:pPr>
                        <w:pStyle w:val="FigureLegendMain"/>
                        <w:keepNext/>
                      </w:pPr>
                      <w:r w:rsidRPr="00E20FC6">
                        <w:rPr>
                          <w:rStyle w:val="FigureLegendTitleTegn"/>
                        </w:rPr>
                        <w:t xml:space="preserve">Figure </w:t>
                      </w:r>
                      <w:r w:rsidRPr="00E20FC6">
                        <w:rPr>
                          <w:rStyle w:val="FigureLegendTitleTegn"/>
                        </w:rPr>
                        <w:fldChar w:fldCharType="begin"/>
                      </w:r>
                      <w:r w:rsidRPr="00E20FC6">
                        <w:rPr>
                          <w:rStyle w:val="FigureLegendTitleTegn"/>
                        </w:rPr>
                        <w:instrText xml:space="preserve"> SEQ Figure \* ARABIC </w:instrText>
                      </w:r>
                      <w:r w:rsidRPr="00E20FC6">
                        <w:rPr>
                          <w:rStyle w:val="FigureLegendTitleTegn"/>
                        </w:rPr>
                        <w:fldChar w:fldCharType="separate"/>
                      </w:r>
                      <w:r>
                        <w:rPr>
                          <w:rStyle w:val="FigureLegendTitleTegn"/>
                          <w:noProof/>
                        </w:rPr>
                        <w:t>1</w:t>
                      </w:r>
                      <w:r w:rsidRPr="00E20FC6">
                        <w:rPr>
                          <w:rStyle w:val="FigureLegendTitleTegn"/>
                        </w:rPr>
                        <w:fldChar w:fldCharType="end"/>
                      </w:r>
                      <w:bookmarkEnd w:id="18"/>
                      <w:r w:rsidRPr="00B4753D">
                        <w:rPr>
                          <w:rStyle w:val="FigureLegendTitleTegn"/>
                        </w:rPr>
                        <w:t xml:space="preserve">: </w:t>
                      </w:r>
                      <w:r>
                        <w:rPr>
                          <w:rStyle w:val="FigureLegendTitleTegn"/>
                        </w:rPr>
                        <w:t xml:space="preserve">Single trial tremor force. </w:t>
                      </w:r>
                      <w:r w:rsidR="00D83639">
                        <w:rPr>
                          <w:rStyle w:val="FigureLegendTitleTegn"/>
                        </w:rPr>
                        <w:t xml:space="preserve">(a) </w:t>
                      </w:r>
                      <w:r w:rsidR="00D83639">
                        <w:t>Patients s</w:t>
                      </w:r>
                      <w:r w:rsidRPr="002C2DBE">
                        <w:t>plit per feedback</w:t>
                      </w:r>
                      <w:r>
                        <w:t xml:space="preserve"> type</w:t>
                      </w:r>
                      <w:r w:rsidRPr="002C2DBE">
                        <w:t xml:space="preserve"> </w:t>
                      </w:r>
                      <w:r>
                        <w:t>(</w:t>
                      </w:r>
                      <w:r w:rsidR="00D47AC9">
                        <w:t>visual only (</w:t>
                      </w:r>
                      <w:proofErr w:type="spellStart"/>
                      <w:r>
                        <w:t>vo</w:t>
                      </w:r>
                      <w:proofErr w:type="spellEnd"/>
                      <w:r w:rsidR="00D47AC9">
                        <w:t>)</w:t>
                      </w:r>
                      <w:r>
                        <w:t xml:space="preserve">, </w:t>
                      </w:r>
                      <w:r w:rsidR="00D47AC9">
                        <w:t>audio-visual (</w:t>
                      </w:r>
                      <w:proofErr w:type="spellStart"/>
                      <w:r>
                        <w:t>va</w:t>
                      </w:r>
                      <w:proofErr w:type="spellEnd"/>
                      <w:r w:rsidR="00D47AC9">
                        <w:t>)</w:t>
                      </w:r>
                      <w:r>
                        <w:t xml:space="preserve">, </w:t>
                      </w:r>
                      <w:r w:rsidR="00D47AC9">
                        <w:t>auditory (</w:t>
                      </w:r>
                      <w:proofErr w:type="spellStart"/>
                      <w:r>
                        <w:t>ao</w:t>
                      </w:r>
                      <w:proofErr w:type="spellEnd"/>
                      <w:r w:rsidR="00D47AC9">
                        <w:t>)</w:t>
                      </w:r>
                      <w:r>
                        <w:t xml:space="preserve">) and </w:t>
                      </w:r>
                      <w:r w:rsidR="00D83639">
                        <w:t>feedback angle</w:t>
                      </w:r>
                      <w:r>
                        <w:t xml:space="preserve"> (</w:t>
                      </w:r>
                      <w:r w:rsidR="00D83639">
                        <w:t>low vs. high</w:t>
                      </w:r>
                      <w:r>
                        <w:t>).</w:t>
                      </w:r>
                      <w:r w:rsidR="00D83639">
                        <w:t xml:space="preserve"> </w:t>
                      </w:r>
                      <w:r w:rsidR="00D83639">
                        <w:rPr>
                          <w:rStyle w:val="FigureLegendTitleTegn"/>
                        </w:rPr>
                        <w:t xml:space="preserve">(b) </w:t>
                      </w:r>
                      <w:r w:rsidR="00D83639">
                        <w:t>Controls s</w:t>
                      </w:r>
                      <w:r w:rsidR="00D83639" w:rsidRPr="002C2DBE">
                        <w:t>plit per feedback</w:t>
                      </w:r>
                      <w:r w:rsidR="00D83639">
                        <w:t xml:space="preserve"> type</w:t>
                      </w:r>
                      <w:r w:rsidR="00D83639" w:rsidRPr="002C2DBE">
                        <w:t xml:space="preserve"> </w:t>
                      </w:r>
                      <w:r w:rsidR="00D83639">
                        <w:t>(</w:t>
                      </w:r>
                      <w:proofErr w:type="spellStart"/>
                      <w:r w:rsidR="00D83639">
                        <w:t>vo</w:t>
                      </w:r>
                      <w:proofErr w:type="spellEnd"/>
                      <w:r w:rsidR="00D83639">
                        <w:t xml:space="preserve">, </w:t>
                      </w:r>
                      <w:proofErr w:type="spellStart"/>
                      <w:r w:rsidR="00D83639">
                        <w:t>va</w:t>
                      </w:r>
                      <w:proofErr w:type="spellEnd"/>
                      <w:r w:rsidR="00D83639">
                        <w:t xml:space="preserve">, </w:t>
                      </w:r>
                      <w:proofErr w:type="spellStart"/>
                      <w:r w:rsidR="00D83639">
                        <w:t>ao</w:t>
                      </w:r>
                      <w:proofErr w:type="spellEnd"/>
                      <w:r w:rsidR="00D83639">
                        <w:t>) and feedback angle (low vs. high).</w:t>
                      </w:r>
                    </w:p>
                    <w:p w14:paraId="7164ACB4" w14:textId="2173AF3C" w:rsidR="002828A6" w:rsidRPr="002C2DBE" w:rsidRDefault="002828A6" w:rsidP="008474AF">
                      <w:pPr>
                        <w:pStyle w:val="FigureLegendMain"/>
                        <w:keepNext/>
                      </w:pPr>
                      <w:proofErr w:type="spellStart"/>
                      <w:r>
                        <w:t>ao</w:t>
                      </w:r>
                      <w:proofErr w:type="spellEnd"/>
                      <w:r>
                        <w:t xml:space="preserve">: auditory only; </w:t>
                      </w:r>
                      <w:proofErr w:type="spellStart"/>
                      <w:r>
                        <w:t>va</w:t>
                      </w:r>
                      <w:proofErr w:type="spellEnd"/>
                      <w:r>
                        <w:t xml:space="preserve">: audio-visual; </w:t>
                      </w:r>
                      <w:proofErr w:type="spellStart"/>
                      <w:r>
                        <w:t>vo</w:t>
                      </w:r>
                      <w:proofErr w:type="spellEnd"/>
                      <w:r>
                        <w:t>: visual only</w:t>
                      </w:r>
                    </w:p>
                    <w:p w14:paraId="61B84A17" w14:textId="77777777" w:rsidR="008474AF" w:rsidRDefault="008474AF" w:rsidP="008474AF"/>
                  </w:txbxContent>
                </v:textbox>
                <w10:wrap type="topAndBottom" anchorx="margin" anchory="margin"/>
              </v:shape>
            </w:pict>
          </mc:Fallback>
        </mc:AlternateContent>
      </w:r>
      <w:r w:rsidR="00484EE4">
        <w:t>would raise the q</w:t>
      </w:r>
      <w:r w:rsidR="00D95C7E">
        <w:t xml:space="preserve">uestion </w:t>
      </w:r>
      <w:r w:rsidR="007D2D2E">
        <w:t xml:space="preserve">of </w:t>
      </w:r>
      <w:r w:rsidR="00D95C7E">
        <w:t>a</w:t>
      </w:r>
      <w:r w:rsidR="00D14A26">
        <w:t xml:space="preserve"> c</w:t>
      </w:r>
      <w:r w:rsidR="00D95C7E">
        <w:t xml:space="preserve">ommon underlying </w:t>
      </w:r>
      <w:commentRangeStart w:id="20"/>
      <w:r w:rsidR="00D95C7E">
        <w:t>mechanism</w:t>
      </w:r>
      <w:r w:rsidR="00DF47E9">
        <w:t xml:space="preserve"> </w:t>
      </w:r>
      <w:commentRangeEnd w:id="20"/>
      <w:r w:rsidR="009322B2">
        <w:rPr>
          <w:rStyle w:val="CommentReference"/>
          <w:rFonts w:asciiTheme="minorHAnsi" w:eastAsiaTheme="minorHAnsi" w:hAnsiTheme="minorHAnsi" w:cstheme="minorBidi"/>
          <w:color w:val="auto"/>
          <w:lang w:val="de-DE"/>
        </w:rPr>
        <w:commentReference w:id="20"/>
      </w:r>
      <w:r w:rsidR="00DF47E9">
        <w:t xml:space="preserve">modulating </w:t>
      </w:r>
      <w:r w:rsidR="00E4192E">
        <w:t>tremor amplitude</w:t>
      </w:r>
      <w:r w:rsidR="00245246">
        <w:t xml:space="preserve"> </w:t>
      </w:r>
      <w:r w:rsidR="00F05B99">
        <w:t>dependent on</w:t>
      </w:r>
      <w:r w:rsidR="00245246">
        <w:t xml:space="preserve"> </w:t>
      </w:r>
      <w:r w:rsidR="00857BDF">
        <w:t>any sensory feedback.</w:t>
      </w:r>
      <w:r w:rsidR="00D565D6" w:rsidRPr="00D565D6">
        <w:t xml:space="preserve"> Also, a potential role of multisensory integration </w:t>
      </w:r>
      <w:r w:rsidR="00F41EE8">
        <w:t>for</w:t>
      </w:r>
      <w:r w:rsidR="00F41EE8" w:rsidRPr="00D565D6">
        <w:t xml:space="preserve"> </w:t>
      </w:r>
      <w:r w:rsidR="00D565D6" w:rsidRPr="00D565D6">
        <w:t xml:space="preserve">tremor amplitude modulation has not been examined yet. </w:t>
      </w:r>
      <w:commentRangeStart w:id="21"/>
      <w:r w:rsidR="00D565D6" w:rsidRPr="00D565D6">
        <w:t xml:space="preserve">Simultaneously incoming sensory feedback could lead to an amplification of the tremor modulating effect compared to </w:t>
      </w:r>
      <w:r w:rsidR="00C84E35">
        <w:t xml:space="preserve">the </w:t>
      </w:r>
      <w:r w:rsidR="007D2D2E">
        <w:t>uni</w:t>
      </w:r>
      <w:r w:rsidR="007D2D2E" w:rsidRPr="00D565D6">
        <w:t xml:space="preserve">sensory </w:t>
      </w:r>
      <w:r w:rsidR="00D565D6" w:rsidRPr="00D565D6">
        <w:t>condition</w:t>
      </w:r>
      <w:commentRangeEnd w:id="21"/>
      <w:r w:rsidR="009322B2">
        <w:rPr>
          <w:rStyle w:val="CommentReference"/>
          <w:rFonts w:asciiTheme="minorHAnsi" w:eastAsiaTheme="minorHAnsi" w:hAnsiTheme="minorHAnsi" w:cstheme="minorBidi"/>
          <w:color w:val="auto"/>
          <w:lang w:val="de-DE"/>
        </w:rPr>
        <w:commentReference w:id="21"/>
      </w:r>
      <w:r w:rsidR="00D565D6" w:rsidRPr="00D565D6">
        <w:t xml:space="preserve">. </w:t>
      </w:r>
      <w:commentRangeStart w:id="22"/>
      <w:r w:rsidR="00D565D6" w:rsidRPr="00D565D6">
        <w:t>To test this</w:t>
      </w:r>
      <w:r w:rsidR="00C84E35">
        <w:t>,</w:t>
      </w:r>
      <w:r w:rsidR="00D565D6" w:rsidRPr="00D565D6">
        <w:t xml:space="preserve"> we examine</w:t>
      </w:r>
      <w:r w:rsidR="00A80114">
        <w:t>d</w:t>
      </w:r>
      <w:r w:rsidR="00D565D6" w:rsidRPr="00D565D6">
        <w:t xml:space="preserve"> the modulation</w:t>
      </w:r>
      <w:r w:rsidR="00A80114">
        <w:t xml:space="preserve"> of</w:t>
      </w:r>
      <w:r w:rsidR="00D565D6" w:rsidRPr="00D565D6">
        <w:t xml:space="preserve"> tremul</w:t>
      </w:r>
      <w:r w:rsidR="00A80114">
        <w:t>o</w:t>
      </w:r>
      <w:r w:rsidR="00D565D6" w:rsidRPr="00D565D6">
        <w:t>us activity by visual and auditory feedback</w:t>
      </w:r>
      <w:r w:rsidR="00316AAA">
        <w:t xml:space="preserve"> exclusively and </w:t>
      </w:r>
      <w:r w:rsidR="00D56264">
        <w:t>by</w:t>
      </w:r>
      <w:r w:rsidR="00E41BF0">
        <w:t xml:space="preserve"> the</w:t>
      </w:r>
      <w:r w:rsidR="00D565D6" w:rsidRPr="00D565D6">
        <w:t xml:space="preserve"> combination</w:t>
      </w:r>
      <w:r w:rsidR="00D56264">
        <w:t xml:space="preserve"> of both</w:t>
      </w:r>
      <w:r w:rsidR="00D565D6" w:rsidRPr="00D565D6">
        <w:t>.</w:t>
      </w:r>
      <w:commentRangeEnd w:id="22"/>
      <w:r w:rsidR="009322B2">
        <w:rPr>
          <w:rStyle w:val="CommentReference"/>
          <w:rFonts w:asciiTheme="minorHAnsi" w:eastAsiaTheme="minorHAnsi" w:hAnsiTheme="minorHAnsi" w:cstheme="minorBidi"/>
          <w:color w:val="auto"/>
          <w:lang w:val="de-DE"/>
        </w:rPr>
        <w:commentReference w:id="22"/>
      </w:r>
    </w:p>
    <w:p w14:paraId="01C3712A" w14:textId="037C6E71" w:rsidR="00D14A26" w:rsidRDefault="00B022FB" w:rsidP="00D565D6">
      <w:pPr>
        <w:pStyle w:val="MainText"/>
      </w:pPr>
      <w:r w:rsidRPr="00B022FB">
        <w:t xml:space="preserve">The purpose of our study is to </w:t>
      </w:r>
      <w:r w:rsidR="009568A7">
        <w:t>address two specific questions</w:t>
      </w:r>
      <w:r w:rsidR="00D3461C">
        <w:t>:</w:t>
      </w:r>
      <w:r w:rsidRPr="00B022FB">
        <w:t xml:space="preserve"> First</w:t>
      </w:r>
      <w:del w:id="23" w:author="Gesine Hermann" w:date="2023-07-20T10:40:00Z">
        <w:r w:rsidRPr="00B022FB" w:rsidDel="009322B2">
          <w:delText>ly</w:delText>
        </w:r>
      </w:del>
      <w:r w:rsidRPr="00B022FB">
        <w:t xml:space="preserve">, we aim to determine if </w:t>
      </w:r>
      <w:r w:rsidR="00D3461C">
        <w:t xml:space="preserve">auditory feedback modulates </w:t>
      </w:r>
      <w:r w:rsidR="000B349B">
        <w:t>target force tremor in ET patients in a comparable manner to visual feedback</w:t>
      </w:r>
      <w:r w:rsidR="000F026D">
        <w:t xml:space="preserve"> and </w:t>
      </w:r>
      <w:r w:rsidR="00E24C55">
        <w:t xml:space="preserve">to </w:t>
      </w:r>
      <w:r w:rsidR="00DA4BCB">
        <w:t>combined multisensory feedback</w:t>
      </w:r>
      <w:del w:id="24" w:author="Gesine Hermann" w:date="2023-07-20T10:43:00Z">
        <w:r w:rsidR="00DA4BCB" w:rsidDel="009322B2">
          <w:delText xml:space="preserve"> of both </w:delText>
        </w:r>
        <w:commentRangeStart w:id="25"/>
        <w:r w:rsidR="00DA4BCB" w:rsidDel="009322B2">
          <w:delText>conditions</w:delText>
        </w:r>
        <w:commentRangeEnd w:id="25"/>
        <w:r w:rsidR="009322B2" w:rsidDel="009322B2">
          <w:rPr>
            <w:rStyle w:val="CommentReference"/>
            <w:rFonts w:asciiTheme="minorHAnsi" w:eastAsiaTheme="minorHAnsi" w:hAnsiTheme="minorHAnsi" w:cstheme="minorBidi"/>
            <w:color w:val="auto"/>
            <w:lang w:val="de-DE"/>
          </w:rPr>
          <w:commentReference w:id="25"/>
        </w:r>
      </w:del>
      <w:r w:rsidRPr="00B022FB">
        <w:t>. Second</w:t>
      </w:r>
      <w:del w:id="26" w:author="Gesine Hermann" w:date="2023-07-20T10:40:00Z">
        <w:r w:rsidRPr="00B022FB" w:rsidDel="009322B2">
          <w:delText>ly</w:delText>
        </w:r>
      </w:del>
      <w:r w:rsidRPr="00B022FB">
        <w:t xml:space="preserve">, we aim to assess whether pupil </w:t>
      </w:r>
      <w:del w:id="27" w:author="Gesine Hermann" w:date="2023-07-20T10:47:00Z">
        <w:r w:rsidRPr="00B022FB" w:rsidDel="009322B2">
          <w:delText>dilation</w:delText>
        </w:r>
      </w:del>
      <w:ins w:id="28" w:author="Gesine Hermann" w:date="2023-07-20T10:47:00Z">
        <w:r w:rsidR="009322B2">
          <w:t>diameter</w:t>
        </w:r>
      </w:ins>
      <w:r w:rsidRPr="00B022FB">
        <w:t xml:space="preserve">, as a marker for arousal and noradrenergic activation, </w:t>
      </w:r>
      <w:r w:rsidR="00161A61">
        <w:t>is increased</w:t>
      </w:r>
      <w:r w:rsidR="00161A61" w:rsidRPr="00B022FB">
        <w:t xml:space="preserve"> </w:t>
      </w:r>
      <w:r w:rsidRPr="00B022FB">
        <w:t xml:space="preserve">during </w:t>
      </w:r>
      <w:del w:id="29" w:author="Gesine Hermann" w:date="2023-07-20T10:43:00Z">
        <w:r w:rsidR="009242DE" w:rsidDel="009322B2">
          <w:delText xml:space="preserve">the </w:delText>
        </w:r>
      </w:del>
      <w:r w:rsidR="006F1970">
        <w:t>high</w:t>
      </w:r>
      <w:r w:rsidR="00F05B99">
        <w:t xml:space="preserve"> </w:t>
      </w:r>
      <w:r w:rsidR="00161A61">
        <w:t>feedback conditions</w:t>
      </w:r>
      <w:r w:rsidRPr="00B022FB">
        <w:t xml:space="preserve">. We hypothesize that </w:t>
      </w:r>
      <w:r>
        <w:t xml:space="preserve">ET patients </w:t>
      </w:r>
      <w:r w:rsidRPr="00B022FB">
        <w:t xml:space="preserve">experience greater arousal and </w:t>
      </w:r>
      <w:r w:rsidR="00637E47">
        <w:t>pupil dilation</w:t>
      </w:r>
      <w:r w:rsidRPr="00B022FB">
        <w:t xml:space="preserve"> during </w:t>
      </w:r>
      <w:r w:rsidR="00637E47">
        <w:t xml:space="preserve">the </w:t>
      </w:r>
      <w:r w:rsidR="000C7D38">
        <w:t>enhanced</w:t>
      </w:r>
      <w:r w:rsidR="00637E47">
        <w:t xml:space="preserve"> feedback condition</w:t>
      </w:r>
      <w:r w:rsidR="002C70D7">
        <w:t>s</w:t>
      </w:r>
      <w:r w:rsidRPr="00B022FB">
        <w:t xml:space="preserve"> compared to </w:t>
      </w:r>
      <w:r w:rsidR="007D2D2E">
        <w:t>healthy control</w:t>
      </w:r>
      <w:r w:rsidR="006723BD">
        <w:t>s</w:t>
      </w:r>
      <w:r w:rsidR="007D2D2E">
        <w:t xml:space="preserve"> (</w:t>
      </w:r>
      <w:r w:rsidR="002C70D7">
        <w:t>HC</w:t>
      </w:r>
      <w:r w:rsidR="007D2D2E">
        <w:t>)</w:t>
      </w:r>
      <w:r w:rsidR="002C70D7">
        <w:t xml:space="preserve">, independently of the </w:t>
      </w:r>
      <w:r w:rsidR="004A3A8E">
        <w:t>type of feedback</w:t>
      </w:r>
      <w:r w:rsidRPr="00B022FB">
        <w:t>.</w:t>
      </w:r>
    </w:p>
    <w:p w14:paraId="6C1D6DBD" w14:textId="77777777" w:rsidR="006723BD" w:rsidRDefault="006723BD" w:rsidP="00D565D6">
      <w:pPr>
        <w:pStyle w:val="MainText"/>
      </w:pPr>
    </w:p>
    <w:p w14:paraId="0825F38F" w14:textId="5AFFD5FE" w:rsidR="009208BA" w:rsidRPr="00FF5F16" w:rsidRDefault="001F543C" w:rsidP="009208BA">
      <w:pPr>
        <w:pStyle w:val="Heading1"/>
      </w:pPr>
      <w:r w:rsidRPr="00FF5F16">
        <w:t>Results</w:t>
      </w:r>
    </w:p>
    <w:p w14:paraId="4E0D1B7E" w14:textId="0C255971" w:rsidR="00711CDC" w:rsidRPr="00FF5F16" w:rsidRDefault="00F935FF" w:rsidP="00711CDC">
      <w:pPr>
        <w:pStyle w:val="Heading2"/>
      </w:pPr>
      <w:del w:id="30" w:author="Gesine Hermann" w:date="2023-07-20T10:57:00Z">
        <w:r w:rsidRPr="00FF5F16" w:rsidDel="009322B2">
          <w:delText xml:space="preserve"> </w:delText>
        </w:r>
      </w:del>
      <w:r w:rsidR="00711CDC" w:rsidRPr="00FF5F16">
        <w:t>Clinical data</w:t>
      </w:r>
    </w:p>
    <w:p w14:paraId="4415FCC4" w14:textId="786D2F42" w:rsidR="00711CDC" w:rsidRDefault="002D33DE" w:rsidP="0057271A">
      <w:r w:rsidRPr="00FF5F16">
        <w:t>1</w:t>
      </w:r>
      <w:r w:rsidR="00E2312B">
        <w:t>4</w:t>
      </w:r>
      <w:r w:rsidRPr="00FF5F16">
        <w:t xml:space="preserve"> ET patients and 1</w:t>
      </w:r>
      <w:r w:rsidR="00E2312B">
        <w:t>4</w:t>
      </w:r>
      <w:r w:rsidRPr="00FF5F16">
        <w:t xml:space="preserve"> age- and gender matched healthy controls</w:t>
      </w:r>
      <w:r w:rsidR="007D2D2E">
        <w:t xml:space="preserve"> (HC)</w:t>
      </w:r>
      <w:r w:rsidRPr="00FF5F16">
        <w:t xml:space="preserve"> were included into the study</w:t>
      </w:r>
      <w:r w:rsidR="00550A7E" w:rsidRPr="00FF5F16">
        <w:t xml:space="preserve"> </w:t>
      </w:r>
      <w:r w:rsidR="00BC3914" w:rsidRPr="00FF5F16">
        <w:t>(</w:t>
      </w:r>
      <w:r w:rsidR="00550A7E" w:rsidRPr="00FF5F16">
        <w:t>Table 1</w:t>
      </w:r>
      <w:r w:rsidR="00BC3914" w:rsidRPr="00FF5F16">
        <w:t>)</w:t>
      </w:r>
      <w:r w:rsidRPr="00FF5F16">
        <w:t>.</w:t>
      </w:r>
      <w:r w:rsidR="00E43F03" w:rsidRPr="00FF5F16">
        <w:t xml:space="preserve"> While there was no significant </w:t>
      </w:r>
      <w:r w:rsidR="00CE29FC">
        <w:t xml:space="preserve">group </w:t>
      </w:r>
      <w:r w:rsidR="00E43F03" w:rsidRPr="00FF5F16">
        <w:t>difference in age (t = 86.50, p = 0.147), the Becks-Depression-Inventory (BDI-II, t = 113.50, p = 0.003) and Schmahmann</w:t>
      </w:r>
      <w:r w:rsidR="00E60945">
        <w:t xml:space="preserve"> </w:t>
      </w:r>
      <w:r w:rsidR="00BB426F">
        <w:t>s</w:t>
      </w:r>
      <w:r w:rsidR="00E60945">
        <w:t>yndrome</w:t>
      </w:r>
      <w:r w:rsidR="00BB426F">
        <w:t xml:space="preserve"> s</w:t>
      </w:r>
      <w:r w:rsidR="00E43F03" w:rsidRPr="00FF5F16">
        <w:t xml:space="preserve">cale (t = </w:t>
      </w:r>
      <w:r w:rsidR="0094491F">
        <w:t>137.00</w:t>
      </w:r>
      <w:r w:rsidR="00E43F03" w:rsidRPr="00FF5F16">
        <w:t>, p = 0.0</w:t>
      </w:r>
      <w:r w:rsidR="003843A3">
        <w:t>1</w:t>
      </w:r>
      <w:r w:rsidR="0094491F">
        <w:t>3</w:t>
      </w:r>
      <w:r w:rsidR="00E43F03" w:rsidRPr="00FF5F16">
        <w:t xml:space="preserve">) revealed a statistically significant difference between </w:t>
      </w:r>
      <w:del w:id="31" w:author="Gesine Hermann" w:date="2023-07-20T14:28:00Z">
        <w:r w:rsidR="00E43F03" w:rsidRPr="00FF5F16" w:rsidDel="00751A43">
          <w:delText xml:space="preserve">the </w:delText>
        </w:r>
      </w:del>
      <w:r w:rsidR="00E43F03" w:rsidRPr="00FF5F16">
        <w:t>patients and control group.</w:t>
      </w:r>
      <w:r w:rsidR="00371DED" w:rsidRPr="00FF5F16">
        <w:t xml:space="preserve"> </w:t>
      </w:r>
      <w:r w:rsidR="00371DED" w:rsidRPr="00FF5F16">
        <w:rPr>
          <w:lang w:val="en-GB"/>
        </w:rPr>
        <w:t xml:space="preserve">The TETRAS score was significantly correlated with age (r = 0.566, p = 0.035), </w:t>
      </w:r>
      <w:del w:id="32" w:author="Gesine Hermann" w:date="2023-07-20T11:00:00Z">
        <w:r w:rsidR="00371DED" w:rsidRPr="00FF5F16" w:rsidDel="009322B2">
          <w:rPr>
            <w:lang w:val="en-GB"/>
          </w:rPr>
          <w:delText>not however</w:delText>
        </w:r>
      </w:del>
      <w:ins w:id="33" w:author="Gesine Hermann" w:date="2023-07-20T11:00:00Z">
        <w:r w:rsidR="009322B2">
          <w:rPr>
            <w:lang w:val="en-GB"/>
          </w:rPr>
          <w:t>but not</w:t>
        </w:r>
      </w:ins>
      <w:r w:rsidR="00371DED" w:rsidRPr="00FF5F16">
        <w:rPr>
          <w:lang w:val="en-GB"/>
        </w:rPr>
        <w:t xml:space="preserve"> with the BDI-II score (r = -0.145, p = 0.637).</w:t>
      </w:r>
      <w:r w:rsidR="00D94497" w:rsidRPr="00FF5F16">
        <w:rPr>
          <w:lang w:val="en-GB"/>
        </w:rPr>
        <w:t xml:space="preserve"> </w:t>
      </w:r>
      <w:r w:rsidR="003B04D8" w:rsidRPr="00FF5F16">
        <w:rPr>
          <w:lang w:val="en-GB"/>
        </w:rPr>
        <w:t>T</w:t>
      </w:r>
      <w:r w:rsidR="00D94497" w:rsidRPr="00FF5F16">
        <w:rPr>
          <w:lang w:val="en-GB"/>
        </w:rPr>
        <w:t>he Sch</w:t>
      </w:r>
      <w:r w:rsidR="00CF148E">
        <w:rPr>
          <w:lang w:val="en-GB"/>
        </w:rPr>
        <w:t>m</w:t>
      </w:r>
      <w:r w:rsidR="00D94497" w:rsidRPr="00FF5F16">
        <w:rPr>
          <w:lang w:val="en-GB"/>
        </w:rPr>
        <w:t>ahmann</w:t>
      </w:r>
      <w:r w:rsidR="00E60945">
        <w:rPr>
          <w:lang w:val="en-GB"/>
        </w:rPr>
        <w:t xml:space="preserve"> </w:t>
      </w:r>
      <w:r w:rsidR="00BB426F">
        <w:rPr>
          <w:lang w:val="en-GB"/>
        </w:rPr>
        <w:t>s</w:t>
      </w:r>
      <w:r w:rsidR="00E60945">
        <w:rPr>
          <w:lang w:val="en-GB"/>
        </w:rPr>
        <w:t>yndrom</w:t>
      </w:r>
      <w:r w:rsidR="00BB426F">
        <w:rPr>
          <w:lang w:val="en-GB"/>
        </w:rPr>
        <w:t xml:space="preserve">e </w:t>
      </w:r>
      <w:r w:rsidR="00D94497" w:rsidRPr="00FF5F16">
        <w:rPr>
          <w:lang w:val="en-GB"/>
        </w:rPr>
        <w:t>scale</w:t>
      </w:r>
      <w:r w:rsidR="003B04D8" w:rsidRPr="00FF5F16">
        <w:rPr>
          <w:lang w:val="en-GB"/>
        </w:rPr>
        <w:t xml:space="preserve"> total score was</w:t>
      </w:r>
      <w:r w:rsidR="006562FB" w:rsidRPr="00FF5F16">
        <w:rPr>
          <w:lang w:val="en-GB"/>
        </w:rPr>
        <w:t xml:space="preserve"> negatively correlated with age </w:t>
      </w:r>
      <w:r w:rsidR="003B6E97" w:rsidRPr="00FF5F16">
        <w:rPr>
          <w:lang w:val="en-GB"/>
        </w:rPr>
        <w:t>(</w:t>
      </w:r>
      <w:r w:rsidR="00B50941" w:rsidRPr="00FF5F16">
        <w:rPr>
          <w:lang w:val="en-GB"/>
        </w:rPr>
        <w:t>r = 0.</w:t>
      </w:r>
      <w:r w:rsidR="0094491F">
        <w:rPr>
          <w:lang w:val="en-GB"/>
        </w:rPr>
        <w:t>32</w:t>
      </w:r>
      <w:r w:rsidR="00B50941" w:rsidRPr="00FF5F16">
        <w:rPr>
          <w:lang w:val="en-GB"/>
        </w:rPr>
        <w:t xml:space="preserve">, p </w:t>
      </w:r>
      <w:r w:rsidR="0094491F">
        <w:rPr>
          <w:rFonts w:ascii="Calibri" w:hAnsi="Calibri" w:cs="Calibri"/>
          <w:lang w:val="en-GB"/>
        </w:rPr>
        <w:t>≤</w:t>
      </w:r>
      <w:r w:rsidR="00B50941" w:rsidRPr="00FF5F16">
        <w:rPr>
          <w:lang w:val="en-GB"/>
        </w:rPr>
        <w:t xml:space="preserve"> 0.00</w:t>
      </w:r>
      <w:r w:rsidR="0094491F">
        <w:rPr>
          <w:lang w:val="en-GB"/>
        </w:rPr>
        <w:t>1</w:t>
      </w:r>
      <w:r w:rsidR="003B6E97" w:rsidRPr="00FF5F16">
        <w:rPr>
          <w:lang w:val="en-GB"/>
        </w:rPr>
        <w:t>)</w:t>
      </w:r>
      <w:r w:rsidR="00D12951">
        <w:rPr>
          <w:lang w:val="en-GB"/>
        </w:rPr>
        <w:t>.</w:t>
      </w:r>
      <w:r w:rsidR="003B6E97" w:rsidRPr="00FF5F16">
        <w:rPr>
          <w:lang w:val="en-GB"/>
        </w:rPr>
        <w:t xml:space="preserve"> </w:t>
      </w:r>
      <w:r w:rsidR="0057271A">
        <w:rPr>
          <w:lang w:val="en-GB"/>
        </w:rPr>
        <w:t>The</w:t>
      </w:r>
      <w:r w:rsidR="00711CDC" w:rsidRPr="00694D7B">
        <w:t xml:space="preserve"> TETRAS Score </w:t>
      </w:r>
      <w:r w:rsidR="0057271A">
        <w:t xml:space="preserve">was significantly correlated with </w:t>
      </w:r>
      <w:r w:rsidR="00711CDC" w:rsidRPr="00694D7B">
        <w:t>the Schmahmann</w:t>
      </w:r>
      <w:r w:rsidR="00524F4A">
        <w:t xml:space="preserve"> syndrome scale</w:t>
      </w:r>
      <w:r w:rsidR="00711CDC" w:rsidRPr="00694D7B">
        <w:t xml:space="preserve"> </w:t>
      </w:r>
      <w:r w:rsidR="00337E8A">
        <w:t>score</w:t>
      </w:r>
      <w:r w:rsidR="00337E8A" w:rsidRPr="00694D7B">
        <w:t xml:space="preserve"> </w:t>
      </w:r>
      <w:r w:rsidR="00711CDC" w:rsidRPr="00694D7B">
        <w:t xml:space="preserve">(r = </w:t>
      </w:r>
      <w:r w:rsidR="0094491F">
        <w:t>.26</w:t>
      </w:r>
      <w:r w:rsidR="00711CDC" w:rsidRPr="00694D7B">
        <w:t xml:space="preserve">, p = 0.005), this correlation however dropped to r = </w:t>
      </w:r>
      <w:r w:rsidR="0094491F">
        <w:t>0</w:t>
      </w:r>
      <w:r w:rsidR="00711CDC" w:rsidRPr="00694D7B">
        <w:t>.</w:t>
      </w:r>
      <w:r w:rsidR="0094491F">
        <w:t>08</w:t>
      </w:r>
      <w:r w:rsidR="00711CDC" w:rsidRPr="00694D7B">
        <w:t xml:space="preserve"> (p = 0.</w:t>
      </w:r>
      <w:r w:rsidR="0094491F">
        <w:t>448</w:t>
      </w:r>
      <w:r w:rsidR="00711CDC" w:rsidRPr="00694D7B">
        <w:t>) when including age as a partial factor in the analysis.</w:t>
      </w:r>
      <w:r w:rsidR="00711CDC">
        <w:t xml:space="preserve"> </w:t>
      </w:r>
    </w:p>
    <w:p w14:paraId="795A8FD4" w14:textId="0EE94090" w:rsidR="00595933" w:rsidRDefault="00F935FF" w:rsidP="009208BA">
      <w:r w:rsidRPr="00367F4F">
        <w:rPr>
          <w:lang w:val="en-GB"/>
        </w:rPr>
        <w:t xml:space="preserve"> </w:t>
      </w:r>
    </w:p>
    <w:tbl>
      <w:tblPr>
        <w:tblW w:w="4823" w:type="dxa"/>
        <w:tblLook w:val="04A0" w:firstRow="1" w:lastRow="0" w:firstColumn="1" w:lastColumn="0" w:noHBand="0" w:noVBand="1"/>
      </w:tblPr>
      <w:tblGrid>
        <w:gridCol w:w="744"/>
        <w:gridCol w:w="694"/>
        <w:gridCol w:w="199"/>
        <w:gridCol w:w="904"/>
        <w:gridCol w:w="767"/>
        <w:gridCol w:w="116"/>
        <w:gridCol w:w="847"/>
        <w:gridCol w:w="25"/>
        <w:gridCol w:w="590"/>
        <w:gridCol w:w="29"/>
      </w:tblGrid>
      <w:tr w:rsidR="00F82B27" w:rsidRPr="006D47D3" w14:paraId="5C6B3C25" w14:textId="77777777" w:rsidTr="00A00773">
        <w:trPr>
          <w:trHeight w:val="416"/>
        </w:trPr>
        <w:tc>
          <w:tcPr>
            <w:tcW w:w="726" w:type="dxa"/>
            <w:vMerge w:val="restart"/>
            <w:tcBorders>
              <w:top w:val="single" w:sz="8" w:space="0" w:color="auto"/>
              <w:left w:val="nil"/>
              <w:right w:val="nil"/>
            </w:tcBorders>
            <w:shd w:val="clear" w:color="auto" w:fill="auto"/>
            <w:noWrap/>
            <w:hideMark/>
          </w:tcPr>
          <w:p w14:paraId="5572C234" w14:textId="77777777" w:rsidR="00595933" w:rsidRPr="006D47D3" w:rsidRDefault="00595933" w:rsidP="006D47D3">
            <w:pPr>
              <w:pStyle w:val="MethodsText"/>
              <w:rPr>
                <w:lang w:val="en-GB" w:eastAsia="en-GB"/>
              </w:rPr>
            </w:pPr>
            <w:r w:rsidRPr="006D47D3">
              <w:rPr>
                <w:lang w:val="en-GB" w:eastAsia="en-GB"/>
              </w:rPr>
              <w:t>Variable</w:t>
            </w:r>
          </w:p>
        </w:tc>
        <w:tc>
          <w:tcPr>
            <w:tcW w:w="893" w:type="dxa"/>
            <w:gridSpan w:val="2"/>
            <w:tcBorders>
              <w:top w:val="single" w:sz="8" w:space="0" w:color="auto"/>
              <w:left w:val="nil"/>
              <w:bottom w:val="single" w:sz="4" w:space="0" w:color="auto"/>
              <w:right w:val="nil"/>
            </w:tcBorders>
            <w:shd w:val="clear" w:color="auto" w:fill="auto"/>
            <w:noWrap/>
            <w:hideMark/>
          </w:tcPr>
          <w:p w14:paraId="51A5A400" w14:textId="481C07E2" w:rsidR="00595933" w:rsidRPr="006D47D3" w:rsidRDefault="008474AF" w:rsidP="006D47D3">
            <w:pPr>
              <w:pStyle w:val="MethodsText"/>
              <w:rPr>
                <w:color w:val="000000"/>
                <w:lang w:val="en-GB" w:eastAsia="en-GB"/>
              </w:rPr>
            </w:pPr>
            <w:r w:rsidRPr="006D47D3">
              <w:rPr>
                <w:color w:val="000000"/>
                <w:lang w:val="en-GB" w:eastAsia="en-GB"/>
              </w:rPr>
              <w:t>ET</w:t>
            </w:r>
            <w:r w:rsidR="00595933" w:rsidRPr="006D47D3">
              <w:rPr>
                <w:color w:val="000000"/>
                <w:lang w:val="en-GB" w:eastAsia="en-GB"/>
              </w:rPr>
              <w:t xml:space="preserve"> </w:t>
            </w:r>
          </w:p>
        </w:tc>
        <w:tc>
          <w:tcPr>
            <w:tcW w:w="904" w:type="dxa"/>
            <w:tcBorders>
              <w:top w:val="single" w:sz="8" w:space="0" w:color="auto"/>
              <w:left w:val="nil"/>
              <w:bottom w:val="single" w:sz="4" w:space="0" w:color="auto"/>
              <w:right w:val="nil"/>
            </w:tcBorders>
            <w:shd w:val="clear" w:color="auto" w:fill="auto"/>
          </w:tcPr>
          <w:p w14:paraId="6881B0C2" w14:textId="5F3DC80F" w:rsidR="00595933" w:rsidRPr="006D47D3" w:rsidRDefault="00595933" w:rsidP="006D47D3">
            <w:pPr>
              <w:pStyle w:val="MethodsText"/>
              <w:rPr>
                <w:color w:val="000000"/>
                <w:lang w:val="en-GB" w:eastAsia="en-GB"/>
              </w:rPr>
            </w:pPr>
          </w:p>
        </w:tc>
        <w:tc>
          <w:tcPr>
            <w:tcW w:w="883" w:type="dxa"/>
            <w:gridSpan w:val="2"/>
            <w:tcBorders>
              <w:top w:val="single" w:sz="8" w:space="0" w:color="auto"/>
              <w:left w:val="nil"/>
              <w:bottom w:val="single" w:sz="4" w:space="0" w:color="auto"/>
              <w:right w:val="nil"/>
            </w:tcBorders>
            <w:shd w:val="clear" w:color="auto" w:fill="auto"/>
          </w:tcPr>
          <w:p w14:paraId="2B728299" w14:textId="78B4F6F6" w:rsidR="00595933" w:rsidRPr="006D47D3" w:rsidRDefault="008474AF" w:rsidP="006D47D3">
            <w:pPr>
              <w:pStyle w:val="MethodsText"/>
              <w:rPr>
                <w:color w:val="000000"/>
                <w:lang w:val="en-GB" w:eastAsia="en-GB"/>
              </w:rPr>
            </w:pPr>
            <w:r w:rsidRPr="006D47D3">
              <w:rPr>
                <w:color w:val="000000"/>
                <w:lang w:val="en-GB" w:eastAsia="en-GB"/>
              </w:rPr>
              <w:t>HC</w:t>
            </w:r>
            <w:r w:rsidR="00595933" w:rsidRPr="006D47D3">
              <w:rPr>
                <w:color w:val="000000"/>
                <w:lang w:val="en-GB" w:eastAsia="en-GB"/>
              </w:rPr>
              <w:t xml:space="preserve"> </w:t>
            </w:r>
          </w:p>
        </w:tc>
        <w:tc>
          <w:tcPr>
            <w:tcW w:w="891" w:type="dxa"/>
            <w:gridSpan w:val="2"/>
            <w:tcBorders>
              <w:top w:val="single" w:sz="8" w:space="0" w:color="auto"/>
              <w:left w:val="nil"/>
              <w:bottom w:val="single" w:sz="4" w:space="0" w:color="auto"/>
              <w:right w:val="nil"/>
            </w:tcBorders>
            <w:shd w:val="clear" w:color="auto" w:fill="auto"/>
          </w:tcPr>
          <w:p w14:paraId="3172EB0F" w14:textId="51733473" w:rsidR="00595933" w:rsidRPr="006D47D3" w:rsidRDefault="00595933" w:rsidP="006D47D3">
            <w:pPr>
              <w:pStyle w:val="MethodsText"/>
              <w:rPr>
                <w:color w:val="000000"/>
                <w:lang w:val="en-GB" w:eastAsia="en-GB"/>
              </w:rPr>
            </w:pPr>
          </w:p>
        </w:tc>
        <w:tc>
          <w:tcPr>
            <w:tcW w:w="526" w:type="dxa"/>
            <w:gridSpan w:val="2"/>
            <w:tcBorders>
              <w:top w:val="single" w:sz="8" w:space="0" w:color="auto"/>
              <w:left w:val="nil"/>
              <w:bottom w:val="single" w:sz="4" w:space="0" w:color="auto"/>
              <w:right w:val="nil"/>
            </w:tcBorders>
            <w:shd w:val="clear" w:color="auto" w:fill="auto"/>
          </w:tcPr>
          <w:p w14:paraId="587D5D25" w14:textId="457E562B" w:rsidR="00595933" w:rsidRPr="006D47D3" w:rsidRDefault="00595933" w:rsidP="006D47D3">
            <w:pPr>
              <w:pStyle w:val="MethodsText"/>
              <w:rPr>
                <w:color w:val="000000"/>
                <w:lang w:val="en-GB" w:eastAsia="en-GB"/>
              </w:rPr>
            </w:pPr>
          </w:p>
        </w:tc>
      </w:tr>
      <w:tr w:rsidR="00F82B27" w:rsidRPr="006D47D3" w14:paraId="5531E171" w14:textId="77777777" w:rsidTr="00A00773">
        <w:trPr>
          <w:trHeight w:val="416"/>
        </w:trPr>
        <w:tc>
          <w:tcPr>
            <w:tcW w:w="726" w:type="dxa"/>
            <w:vMerge/>
            <w:tcBorders>
              <w:left w:val="nil"/>
              <w:bottom w:val="single" w:sz="4" w:space="0" w:color="auto"/>
              <w:right w:val="nil"/>
            </w:tcBorders>
            <w:shd w:val="clear" w:color="auto" w:fill="auto"/>
            <w:noWrap/>
          </w:tcPr>
          <w:p w14:paraId="485AA3A3" w14:textId="77777777" w:rsidR="008474AF" w:rsidRPr="006D47D3" w:rsidRDefault="008474AF" w:rsidP="006D47D3">
            <w:pPr>
              <w:pStyle w:val="MethodsText"/>
              <w:rPr>
                <w:lang w:val="en-GB" w:eastAsia="en-GB"/>
              </w:rPr>
            </w:pPr>
          </w:p>
        </w:tc>
        <w:tc>
          <w:tcPr>
            <w:tcW w:w="893" w:type="dxa"/>
            <w:gridSpan w:val="2"/>
            <w:tcBorders>
              <w:top w:val="single" w:sz="4" w:space="0" w:color="auto"/>
              <w:left w:val="nil"/>
              <w:bottom w:val="single" w:sz="4" w:space="0" w:color="auto"/>
              <w:right w:val="nil"/>
            </w:tcBorders>
            <w:shd w:val="clear" w:color="auto" w:fill="auto"/>
            <w:noWrap/>
          </w:tcPr>
          <w:p w14:paraId="017903F9" w14:textId="4E874B19" w:rsidR="008474AF" w:rsidRPr="006D47D3" w:rsidRDefault="008474AF" w:rsidP="006D47D3">
            <w:pPr>
              <w:pStyle w:val="MethodsText"/>
              <w:rPr>
                <w:color w:val="000000"/>
                <w:lang w:val="en-GB" w:eastAsia="en-GB"/>
              </w:rPr>
            </w:pPr>
            <w:r w:rsidRPr="006D47D3">
              <w:rPr>
                <w:color w:val="000000"/>
                <w:lang w:val="en-GB" w:eastAsia="en-GB"/>
              </w:rPr>
              <w:t>Median</w:t>
            </w:r>
          </w:p>
        </w:tc>
        <w:tc>
          <w:tcPr>
            <w:tcW w:w="904" w:type="dxa"/>
            <w:tcBorders>
              <w:top w:val="single" w:sz="4" w:space="0" w:color="auto"/>
              <w:left w:val="nil"/>
              <w:bottom w:val="single" w:sz="4" w:space="0" w:color="auto"/>
              <w:right w:val="nil"/>
            </w:tcBorders>
            <w:shd w:val="clear" w:color="auto" w:fill="auto"/>
          </w:tcPr>
          <w:p w14:paraId="50432FB8" w14:textId="77777777" w:rsidR="008474AF" w:rsidRPr="006D47D3" w:rsidRDefault="008474AF" w:rsidP="006D47D3">
            <w:pPr>
              <w:pStyle w:val="MethodsText"/>
              <w:rPr>
                <w:color w:val="000000"/>
                <w:lang w:val="en-GB" w:eastAsia="en-GB"/>
              </w:rPr>
            </w:pPr>
            <w:r w:rsidRPr="006D47D3">
              <w:rPr>
                <w:color w:val="000000"/>
                <w:lang w:val="en-GB" w:eastAsia="en-GB"/>
              </w:rPr>
              <w:t>25</w:t>
            </w:r>
            <w:r w:rsidRPr="006D47D3">
              <w:rPr>
                <w:color w:val="000000"/>
                <w:vertAlign w:val="superscript"/>
                <w:lang w:val="en-GB" w:eastAsia="en-GB"/>
              </w:rPr>
              <w:t>th</w:t>
            </w:r>
            <w:r w:rsidRPr="006D47D3">
              <w:rPr>
                <w:color w:val="000000"/>
                <w:lang w:val="en-GB" w:eastAsia="en-GB"/>
              </w:rPr>
              <w:t>/75</w:t>
            </w:r>
            <w:r w:rsidRPr="006D47D3">
              <w:rPr>
                <w:color w:val="000000"/>
                <w:vertAlign w:val="superscript"/>
                <w:lang w:val="en-GB" w:eastAsia="en-GB"/>
              </w:rPr>
              <w:t>th</w:t>
            </w:r>
          </w:p>
          <w:p w14:paraId="1A9A1DC8" w14:textId="3C8A8095" w:rsidR="008474AF" w:rsidRPr="006D47D3" w:rsidRDefault="008474AF" w:rsidP="006D47D3">
            <w:pPr>
              <w:pStyle w:val="MethodsText"/>
              <w:rPr>
                <w:color w:val="000000"/>
                <w:lang w:val="en-GB" w:eastAsia="en-GB"/>
              </w:rPr>
            </w:pPr>
            <w:r w:rsidRPr="006D47D3">
              <w:rPr>
                <w:color w:val="000000"/>
                <w:lang w:val="en-GB" w:eastAsia="en-GB"/>
              </w:rPr>
              <w:t>percentile</w:t>
            </w:r>
          </w:p>
        </w:tc>
        <w:tc>
          <w:tcPr>
            <w:tcW w:w="883" w:type="dxa"/>
            <w:gridSpan w:val="2"/>
            <w:tcBorders>
              <w:top w:val="single" w:sz="4" w:space="0" w:color="auto"/>
              <w:left w:val="nil"/>
              <w:bottom w:val="single" w:sz="4" w:space="0" w:color="auto"/>
              <w:right w:val="nil"/>
            </w:tcBorders>
            <w:shd w:val="clear" w:color="auto" w:fill="auto"/>
          </w:tcPr>
          <w:p w14:paraId="25754F96" w14:textId="2A31E7A4" w:rsidR="008474AF" w:rsidRPr="006D47D3" w:rsidRDefault="008474AF" w:rsidP="006D47D3">
            <w:pPr>
              <w:pStyle w:val="MethodsText"/>
              <w:rPr>
                <w:color w:val="000000"/>
                <w:lang w:val="en-GB" w:eastAsia="en-GB"/>
              </w:rPr>
            </w:pPr>
            <w:r w:rsidRPr="006D47D3">
              <w:rPr>
                <w:color w:val="000000"/>
                <w:lang w:val="en-GB" w:eastAsia="en-GB"/>
              </w:rPr>
              <w:t>Median</w:t>
            </w:r>
          </w:p>
        </w:tc>
        <w:tc>
          <w:tcPr>
            <w:tcW w:w="891" w:type="dxa"/>
            <w:gridSpan w:val="2"/>
            <w:tcBorders>
              <w:top w:val="single" w:sz="4" w:space="0" w:color="auto"/>
              <w:left w:val="nil"/>
              <w:bottom w:val="single" w:sz="4" w:space="0" w:color="auto"/>
              <w:right w:val="nil"/>
            </w:tcBorders>
            <w:shd w:val="clear" w:color="auto" w:fill="auto"/>
          </w:tcPr>
          <w:p w14:paraId="44C23125" w14:textId="77777777" w:rsidR="008474AF" w:rsidRPr="006D47D3" w:rsidRDefault="008474AF" w:rsidP="006D47D3">
            <w:pPr>
              <w:pStyle w:val="MethodsText"/>
              <w:rPr>
                <w:color w:val="000000"/>
                <w:vertAlign w:val="superscript"/>
                <w:lang w:val="en-GB" w:eastAsia="en-GB"/>
              </w:rPr>
            </w:pPr>
            <w:r w:rsidRPr="006D47D3">
              <w:rPr>
                <w:color w:val="000000"/>
                <w:lang w:val="en-GB" w:eastAsia="en-GB"/>
              </w:rPr>
              <w:t>25</w:t>
            </w:r>
            <w:r w:rsidRPr="006D47D3">
              <w:rPr>
                <w:color w:val="000000"/>
                <w:vertAlign w:val="superscript"/>
                <w:lang w:val="en-GB" w:eastAsia="en-GB"/>
              </w:rPr>
              <w:t>th</w:t>
            </w:r>
            <w:r w:rsidRPr="006D47D3">
              <w:rPr>
                <w:color w:val="000000"/>
                <w:lang w:val="en-GB" w:eastAsia="en-GB"/>
              </w:rPr>
              <w:t>/75</w:t>
            </w:r>
            <w:r w:rsidRPr="006D47D3">
              <w:rPr>
                <w:color w:val="000000"/>
                <w:vertAlign w:val="superscript"/>
                <w:lang w:val="en-GB" w:eastAsia="en-GB"/>
              </w:rPr>
              <w:t>th</w:t>
            </w:r>
          </w:p>
          <w:p w14:paraId="207AE8E0" w14:textId="23F9E490" w:rsidR="008474AF" w:rsidRPr="006D47D3" w:rsidRDefault="008474AF" w:rsidP="006D47D3">
            <w:pPr>
              <w:pStyle w:val="MethodsText"/>
              <w:rPr>
                <w:color w:val="000000"/>
                <w:lang w:val="en-GB" w:eastAsia="en-GB"/>
              </w:rPr>
            </w:pPr>
            <w:r w:rsidRPr="006D47D3">
              <w:rPr>
                <w:color w:val="000000"/>
                <w:lang w:val="en-GB" w:eastAsia="en-GB"/>
              </w:rPr>
              <w:t>percentile</w:t>
            </w:r>
          </w:p>
        </w:tc>
        <w:tc>
          <w:tcPr>
            <w:tcW w:w="526" w:type="dxa"/>
            <w:gridSpan w:val="2"/>
            <w:tcBorders>
              <w:top w:val="single" w:sz="4" w:space="0" w:color="auto"/>
              <w:left w:val="nil"/>
              <w:bottom w:val="single" w:sz="4" w:space="0" w:color="auto"/>
              <w:right w:val="nil"/>
            </w:tcBorders>
            <w:shd w:val="clear" w:color="auto" w:fill="auto"/>
          </w:tcPr>
          <w:p w14:paraId="58447463" w14:textId="0619D717" w:rsidR="008474AF" w:rsidRPr="006D47D3" w:rsidRDefault="008474AF" w:rsidP="006D47D3">
            <w:pPr>
              <w:pStyle w:val="MethodsText"/>
              <w:rPr>
                <w:color w:val="000000"/>
                <w:lang w:val="en-GB" w:eastAsia="en-GB"/>
              </w:rPr>
            </w:pPr>
            <w:r w:rsidRPr="006D47D3">
              <w:rPr>
                <w:color w:val="000000"/>
                <w:lang w:val="en-GB" w:eastAsia="en-GB"/>
              </w:rPr>
              <w:t>p-value*</w:t>
            </w:r>
          </w:p>
        </w:tc>
      </w:tr>
      <w:tr w:rsidR="00F82B27" w:rsidRPr="006D47D3" w14:paraId="344B930E" w14:textId="77777777" w:rsidTr="00A00773">
        <w:trPr>
          <w:gridAfter w:val="1"/>
          <w:wAfter w:w="24" w:type="dxa"/>
          <w:trHeight w:val="378"/>
        </w:trPr>
        <w:tc>
          <w:tcPr>
            <w:tcW w:w="726" w:type="dxa"/>
            <w:tcBorders>
              <w:top w:val="single" w:sz="4" w:space="0" w:color="auto"/>
              <w:left w:val="nil"/>
              <w:bottom w:val="single" w:sz="4" w:space="0" w:color="auto"/>
              <w:right w:val="nil"/>
            </w:tcBorders>
            <w:shd w:val="clear" w:color="auto" w:fill="auto"/>
            <w:noWrap/>
          </w:tcPr>
          <w:p w14:paraId="40C4B64C" w14:textId="5255447F" w:rsidR="00595933" w:rsidRPr="006D47D3" w:rsidRDefault="00595933" w:rsidP="006D47D3">
            <w:pPr>
              <w:pStyle w:val="MethodsText"/>
              <w:rPr>
                <w:color w:val="000000"/>
                <w:lang w:val="en-GB" w:eastAsia="en-GB"/>
              </w:rPr>
            </w:pPr>
            <w:r w:rsidRPr="006D47D3">
              <w:rPr>
                <w:color w:val="000000"/>
                <w:lang w:val="en-GB" w:eastAsia="en-GB"/>
              </w:rPr>
              <w:t>n</w:t>
            </w:r>
          </w:p>
        </w:tc>
        <w:tc>
          <w:tcPr>
            <w:tcW w:w="694" w:type="dxa"/>
            <w:tcBorders>
              <w:top w:val="single" w:sz="4" w:space="0" w:color="auto"/>
              <w:left w:val="nil"/>
              <w:bottom w:val="single" w:sz="4" w:space="0" w:color="auto"/>
              <w:right w:val="nil"/>
            </w:tcBorders>
            <w:shd w:val="clear" w:color="auto" w:fill="auto"/>
            <w:noWrap/>
          </w:tcPr>
          <w:p w14:paraId="55924AF7" w14:textId="0464D43B" w:rsidR="00595933" w:rsidRPr="006D47D3" w:rsidRDefault="00595933" w:rsidP="006D47D3">
            <w:pPr>
              <w:pStyle w:val="MethodsText"/>
              <w:rPr>
                <w:color w:val="000000"/>
                <w:lang w:val="en-GB" w:eastAsia="en-GB"/>
              </w:rPr>
            </w:pPr>
            <w:r w:rsidRPr="006D47D3">
              <w:rPr>
                <w:color w:val="000000"/>
                <w:lang w:val="en-GB" w:eastAsia="en-GB"/>
              </w:rPr>
              <w:t>14</w:t>
            </w:r>
          </w:p>
        </w:tc>
        <w:tc>
          <w:tcPr>
            <w:tcW w:w="1103" w:type="dxa"/>
            <w:gridSpan w:val="2"/>
            <w:tcBorders>
              <w:top w:val="single" w:sz="4" w:space="0" w:color="auto"/>
              <w:left w:val="nil"/>
              <w:bottom w:val="single" w:sz="4" w:space="0" w:color="auto"/>
              <w:right w:val="nil"/>
            </w:tcBorders>
            <w:shd w:val="clear" w:color="auto" w:fill="auto"/>
            <w:noWrap/>
          </w:tcPr>
          <w:p w14:paraId="6852B8E6" w14:textId="689E56A3" w:rsidR="00595933" w:rsidRPr="006D47D3" w:rsidRDefault="00595933" w:rsidP="006D47D3">
            <w:pPr>
              <w:pStyle w:val="MethodsText"/>
              <w:rPr>
                <w:color w:val="000000"/>
                <w:lang w:val="en-GB" w:eastAsia="en-GB"/>
              </w:rPr>
            </w:pPr>
          </w:p>
        </w:tc>
        <w:tc>
          <w:tcPr>
            <w:tcW w:w="767" w:type="dxa"/>
            <w:tcBorders>
              <w:top w:val="single" w:sz="4" w:space="0" w:color="auto"/>
              <w:left w:val="nil"/>
              <w:bottom w:val="single" w:sz="4" w:space="0" w:color="auto"/>
              <w:right w:val="nil"/>
            </w:tcBorders>
            <w:shd w:val="clear" w:color="auto" w:fill="auto"/>
            <w:noWrap/>
          </w:tcPr>
          <w:p w14:paraId="488C4139" w14:textId="4F25B670" w:rsidR="00595933" w:rsidRPr="006D47D3" w:rsidRDefault="008474AF" w:rsidP="006D47D3">
            <w:pPr>
              <w:pStyle w:val="MethodsText"/>
              <w:rPr>
                <w:color w:val="000000"/>
                <w:lang w:val="en-GB" w:eastAsia="en-GB"/>
              </w:rPr>
            </w:pPr>
            <w:r w:rsidRPr="006D47D3">
              <w:rPr>
                <w:color w:val="000000"/>
                <w:lang w:val="en-GB" w:eastAsia="en-GB"/>
              </w:rPr>
              <w:t>14</w:t>
            </w:r>
          </w:p>
        </w:tc>
        <w:tc>
          <w:tcPr>
            <w:tcW w:w="963" w:type="dxa"/>
            <w:gridSpan w:val="2"/>
            <w:tcBorders>
              <w:top w:val="single" w:sz="4" w:space="0" w:color="auto"/>
              <w:left w:val="nil"/>
              <w:bottom w:val="single" w:sz="4" w:space="0" w:color="auto"/>
              <w:right w:val="nil"/>
            </w:tcBorders>
            <w:shd w:val="clear" w:color="auto" w:fill="auto"/>
            <w:noWrap/>
          </w:tcPr>
          <w:p w14:paraId="47AEF03D" w14:textId="77777777" w:rsidR="00595933" w:rsidRPr="006D47D3" w:rsidRDefault="00595933" w:rsidP="00A00773">
            <w:pPr>
              <w:pStyle w:val="MethodsText"/>
              <w:ind w:right="-58"/>
              <w:rPr>
                <w:color w:val="000000"/>
                <w:lang w:val="en-GB" w:eastAsia="en-GB"/>
              </w:rPr>
            </w:pPr>
          </w:p>
        </w:tc>
        <w:tc>
          <w:tcPr>
            <w:tcW w:w="546" w:type="dxa"/>
            <w:gridSpan w:val="2"/>
            <w:tcBorders>
              <w:top w:val="single" w:sz="4" w:space="0" w:color="auto"/>
              <w:left w:val="nil"/>
              <w:bottom w:val="single" w:sz="4" w:space="0" w:color="auto"/>
              <w:right w:val="nil"/>
            </w:tcBorders>
            <w:shd w:val="clear" w:color="auto" w:fill="auto"/>
            <w:noWrap/>
          </w:tcPr>
          <w:p w14:paraId="1D432768" w14:textId="77777777" w:rsidR="00595933" w:rsidRPr="006D47D3" w:rsidRDefault="00595933" w:rsidP="006D47D3">
            <w:pPr>
              <w:pStyle w:val="MethodsText"/>
              <w:rPr>
                <w:color w:val="000000"/>
                <w:lang w:val="en-GB" w:eastAsia="en-GB"/>
              </w:rPr>
            </w:pPr>
          </w:p>
        </w:tc>
      </w:tr>
      <w:tr w:rsidR="00F82B27" w:rsidRPr="006D47D3" w14:paraId="4702BEC6" w14:textId="77777777" w:rsidTr="00A00773">
        <w:trPr>
          <w:gridAfter w:val="1"/>
          <w:wAfter w:w="24" w:type="dxa"/>
          <w:trHeight w:val="378"/>
        </w:trPr>
        <w:tc>
          <w:tcPr>
            <w:tcW w:w="726" w:type="dxa"/>
            <w:tcBorders>
              <w:top w:val="single" w:sz="4" w:space="0" w:color="auto"/>
              <w:left w:val="nil"/>
              <w:bottom w:val="single" w:sz="4" w:space="0" w:color="auto"/>
              <w:right w:val="nil"/>
            </w:tcBorders>
            <w:shd w:val="clear" w:color="auto" w:fill="auto"/>
            <w:noWrap/>
          </w:tcPr>
          <w:p w14:paraId="24D5C2D8" w14:textId="2F48F245" w:rsidR="008474AF" w:rsidRPr="006D47D3" w:rsidRDefault="008474AF" w:rsidP="006D47D3">
            <w:pPr>
              <w:pStyle w:val="MethodsText"/>
              <w:rPr>
                <w:color w:val="000000"/>
                <w:lang w:val="en-GB" w:eastAsia="en-GB"/>
              </w:rPr>
            </w:pPr>
            <w:r w:rsidRPr="006D47D3">
              <w:rPr>
                <w:color w:val="000000"/>
                <w:lang w:val="en-GB" w:eastAsia="en-GB"/>
              </w:rPr>
              <w:t>Female [n]</w:t>
            </w:r>
          </w:p>
        </w:tc>
        <w:tc>
          <w:tcPr>
            <w:tcW w:w="694" w:type="dxa"/>
            <w:tcBorders>
              <w:top w:val="single" w:sz="4" w:space="0" w:color="auto"/>
              <w:left w:val="nil"/>
              <w:bottom w:val="single" w:sz="4" w:space="0" w:color="auto"/>
              <w:right w:val="nil"/>
            </w:tcBorders>
            <w:shd w:val="clear" w:color="auto" w:fill="auto"/>
            <w:noWrap/>
          </w:tcPr>
          <w:p w14:paraId="37A090F7" w14:textId="1D6EA281" w:rsidR="008474AF" w:rsidRPr="006D47D3" w:rsidRDefault="008474AF" w:rsidP="006D47D3">
            <w:pPr>
              <w:pStyle w:val="MethodsText"/>
              <w:rPr>
                <w:color w:val="000000"/>
                <w:lang w:val="en-GB" w:eastAsia="en-GB"/>
              </w:rPr>
            </w:pPr>
            <w:r w:rsidRPr="006D47D3">
              <w:rPr>
                <w:color w:val="000000"/>
                <w:lang w:val="en-GB" w:eastAsia="en-GB"/>
              </w:rPr>
              <w:t>6</w:t>
            </w:r>
          </w:p>
        </w:tc>
        <w:tc>
          <w:tcPr>
            <w:tcW w:w="1103" w:type="dxa"/>
            <w:gridSpan w:val="2"/>
            <w:tcBorders>
              <w:top w:val="single" w:sz="4" w:space="0" w:color="auto"/>
              <w:left w:val="nil"/>
              <w:bottom w:val="single" w:sz="4" w:space="0" w:color="auto"/>
              <w:right w:val="nil"/>
            </w:tcBorders>
            <w:shd w:val="clear" w:color="auto" w:fill="auto"/>
            <w:noWrap/>
          </w:tcPr>
          <w:p w14:paraId="25E62BEC" w14:textId="77777777" w:rsidR="008474AF" w:rsidRPr="006D47D3" w:rsidRDefault="008474AF" w:rsidP="006D47D3">
            <w:pPr>
              <w:pStyle w:val="MethodsText"/>
              <w:rPr>
                <w:color w:val="000000"/>
                <w:lang w:val="en-GB" w:eastAsia="en-GB"/>
              </w:rPr>
            </w:pPr>
          </w:p>
        </w:tc>
        <w:tc>
          <w:tcPr>
            <w:tcW w:w="767" w:type="dxa"/>
            <w:tcBorders>
              <w:top w:val="single" w:sz="4" w:space="0" w:color="auto"/>
              <w:left w:val="nil"/>
              <w:bottom w:val="single" w:sz="4" w:space="0" w:color="auto"/>
              <w:right w:val="nil"/>
            </w:tcBorders>
            <w:shd w:val="clear" w:color="auto" w:fill="auto"/>
            <w:noWrap/>
          </w:tcPr>
          <w:p w14:paraId="0A2FCE8F" w14:textId="385CE8EF" w:rsidR="008474AF" w:rsidRPr="006D47D3" w:rsidRDefault="008474AF" w:rsidP="006D47D3">
            <w:pPr>
              <w:pStyle w:val="MethodsText"/>
              <w:rPr>
                <w:color w:val="000000"/>
                <w:lang w:val="en-GB" w:eastAsia="en-GB"/>
              </w:rPr>
            </w:pPr>
            <w:r w:rsidRPr="006D47D3">
              <w:rPr>
                <w:color w:val="000000"/>
                <w:lang w:val="en-GB" w:eastAsia="en-GB"/>
              </w:rPr>
              <w:t>7</w:t>
            </w:r>
          </w:p>
        </w:tc>
        <w:tc>
          <w:tcPr>
            <w:tcW w:w="963" w:type="dxa"/>
            <w:gridSpan w:val="2"/>
            <w:tcBorders>
              <w:top w:val="single" w:sz="4" w:space="0" w:color="auto"/>
              <w:left w:val="nil"/>
              <w:bottom w:val="single" w:sz="4" w:space="0" w:color="auto"/>
              <w:right w:val="nil"/>
            </w:tcBorders>
            <w:shd w:val="clear" w:color="auto" w:fill="auto"/>
            <w:noWrap/>
          </w:tcPr>
          <w:p w14:paraId="671404E9" w14:textId="77777777" w:rsidR="008474AF" w:rsidRPr="006D47D3" w:rsidRDefault="008474AF" w:rsidP="00A00773">
            <w:pPr>
              <w:pStyle w:val="MethodsText"/>
              <w:ind w:right="-58"/>
              <w:rPr>
                <w:color w:val="000000"/>
                <w:lang w:val="en-GB" w:eastAsia="en-GB"/>
              </w:rPr>
            </w:pPr>
          </w:p>
        </w:tc>
        <w:tc>
          <w:tcPr>
            <w:tcW w:w="546" w:type="dxa"/>
            <w:gridSpan w:val="2"/>
            <w:tcBorders>
              <w:top w:val="single" w:sz="4" w:space="0" w:color="auto"/>
              <w:left w:val="nil"/>
              <w:bottom w:val="single" w:sz="4" w:space="0" w:color="auto"/>
              <w:right w:val="nil"/>
            </w:tcBorders>
            <w:shd w:val="clear" w:color="auto" w:fill="auto"/>
            <w:noWrap/>
          </w:tcPr>
          <w:p w14:paraId="060D4AFF" w14:textId="04DB2333" w:rsidR="008474AF" w:rsidRPr="006D47D3" w:rsidRDefault="008474AF" w:rsidP="006D47D3">
            <w:pPr>
              <w:pStyle w:val="MethodsText"/>
              <w:rPr>
                <w:color w:val="000000"/>
                <w:lang w:val="en-GB" w:eastAsia="en-GB"/>
              </w:rPr>
            </w:pPr>
            <w:r w:rsidRPr="006D47D3">
              <w:rPr>
                <w:color w:val="000000"/>
                <w:lang w:val="en-GB" w:eastAsia="en-GB"/>
              </w:rPr>
              <w:t>n.s.</w:t>
            </w:r>
          </w:p>
        </w:tc>
      </w:tr>
      <w:tr w:rsidR="00F82B27" w:rsidRPr="006D47D3" w14:paraId="06399782" w14:textId="77777777" w:rsidTr="00A00773">
        <w:trPr>
          <w:gridAfter w:val="1"/>
          <w:wAfter w:w="24" w:type="dxa"/>
          <w:trHeight w:val="378"/>
        </w:trPr>
        <w:tc>
          <w:tcPr>
            <w:tcW w:w="726" w:type="dxa"/>
            <w:tcBorders>
              <w:top w:val="single" w:sz="4" w:space="0" w:color="auto"/>
              <w:left w:val="nil"/>
              <w:bottom w:val="single" w:sz="4" w:space="0" w:color="auto"/>
              <w:right w:val="nil"/>
            </w:tcBorders>
            <w:shd w:val="clear" w:color="auto" w:fill="auto"/>
            <w:noWrap/>
            <w:hideMark/>
          </w:tcPr>
          <w:p w14:paraId="18EF30E9" w14:textId="77777777" w:rsidR="00595933" w:rsidRPr="006D47D3" w:rsidRDefault="00595933" w:rsidP="006D47D3">
            <w:pPr>
              <w:pStyle w:val="MethodsText"/>
              <w:rPr>
                <w:color w:val="000000"/>
                <w:lang w:val="en-GB" w:eastAsia="en-GB"/>
              </w:rPr>
            </w:pPr>
            <w:r w:rsidRPr="006D47D3">
              <w:rPr>
                <w:color w:val="000000"/>
                <w:lang w:val="en-GB" w:eastAsia="en-GB"/>
              </w:rPr>
              <w:t>Age [years]</w:t>
            </w:r>
          </w:p>
        </w:tc>
        <w:tc>
          <w:tcPr>
            <w:tcW w:w="694" w:type="dxa"/>
            <w:tcBorders>
              <w:top w:val="single" w:sz="4" w:space="0" w:color="auto"/>
              <w:left w:val="nil"/>
              <w:bottom w:val="single" w:sz="4" w:space="0" w:color="auto"/>
              <w:right w:val="nil"/>
            </w:tcBorders>
            <w:shd w:val="clear" w:color="auto" w:fill="auto"/>
            <w:noWrap/>
            <w:hideMark/>
          </w:tcPr>
          <w:p w14:paraId="2B34097A" w14:textId="77777777" w:rsidR="00595933" w:rsidRPr="006D47D3" w:rsidRDefault="00595933" w:rsidP="006D47D3">
            <w:pPr>
              <w:pStyle w:val="MethodsText"/>
              <w:rPr>
                <w:color w:val="000000"/>
                <w:lang w:val="en-GB" w:eastAsia="en-GB"/>
              </w:rPr>
            </w:pPr>
            <w:r w:rsidRPr="006D47D3">
              <w:rPr>
                <w:color w:val="000000"/>
                <w:lang w:val="en-GB" w:eastAsia="en-GB"/>
              </w:rPr>
              <w:t>63.00</w:t>
            </w:r>
          </w:p>
        </w:tc>
        <w:tc>
          <w:tcPr>
            <w:tcW w:w="1103" w:type="dxa"/>
            <w:gridSpan w:val="2"/>
            <w:tcBorders>
              <w:top w:val="single" w:sz="4" w:space="0" w:color="auto"/>
              <w:left w:val="nil"/>
              <w:bottom w:val="single" w:sz="4" w:space="0" w:color="auto"/>
              <w:right w:val="nil"/>
            </w:tcBorders>
            <w:shd w:val="clear" w:color="auto" w:fill="auto"/>
            <w:noWrap/>
            <w:hideMark/>
          </w:tcPr>
          <w:p w14:paraId="065C54F5" w14:textId="1B14B130" w:rsidR="00595933" w:rsidRPr="006D47D3" w:rsidRDefault="008474AF" w:rsidP="006D47D3">
            <w:pPr>
              <w:pStyle w:val="MethodsText"/>
              <w:rPr>
                <w:color w:val="000000"/>
                <w:lang w:val="en-GB" w:eastAsia="en-GB"/>
              </w:rPr>
            </w:pPr>
            <w:r w:rsidRPr="006D47D3">
              <w:rPr>
                <w:color w:val="000000"/>
                <w:lang w:val="en-GB" w:eastAsia="en-GB"/>
              </w:rPr>
              <w:t>[46.0/66.0]</w:t>
            </w:r>
          </w:p>
        </w:tc>
        <w:tc>
          <w:tcPr>
            <w:tcW w:w="767" w:type="dxa"/>
            <w:tcBorders>
              <w:top w:val="single" w:sz="4" w:space="0" w:color="auto"/>
              <w:left w:val="nil"/>
              <w:bottom w:val="single" w:sz="4" w:space="0" w:color="auto"/>
              <w:right w:val="nil"/>
            </w:tcBorders>
            <w:shd w:val="clear" w:color="auto" w:fill="auto"/>
            <w:noWrap/>
            <w:hideMark/>
          </w:tcPr>
          <w:p w14:paraId="1F33E0FF" w14:textId="725875AD" w:rsidR="00595933" w:rsidRPr="006D47D3" w:rsidRDefault="008474AF" w:rsidP="006D47D3">
            <w:pPr>
              <w:pStyle w:val="MethodsText"/>
              <w:rPr>
                <w:color w:val="000000"/>
                <w:lang w:val="en-GB" w:eastAsia="en-GB"/>
              </w:rPr>
            </w:pPr>
            <w:r w:rsidRPr="006D47D3">
              <w:rPr>
                <w:color w:val="000000"/>
                <w:lang w:val="en-GB" w:eastAsia="en-GB"/>
              </w:rPr>
              <w:t>65.50</w:t>
            </w:r>
          </w:p>
        </w:tc>
        <w:tc>
          <w:tcPr>
            <w:tcW w:w="963" w:type="dxa"/>
            <w:gridSpan w:val="2"/>
            <w:tcBorders>
              <w:top w:val="single" w:sz="4" w:space="0" w:color="auto"/>
              <w:left w:val="nil"/>
              <w:bottom w:val="single" w:sz="4" w:space="0" w:color="auto"/>
              <w:right w:val="nil"/>
            </w:tcBorders>
            <w:shd w:val="clear" w:color="auto" w:fill="auto"/>
            <w:noWrap/>
            <w:hideMark/>
          </w:tcPr>
          <w:p w14:paraId="244B4DA3" w14:textId="77777777" w:rsidR="00595933" w:rsidRPr="006D47D3" w:rsidRDefault="00595933" w:rsidP="00A00773">
            <w:pPr>
              <w:pStyle w:val="MethodsText"/>
              <w:ind w:right="-58"/>
              <w:rPr>
                <w:color w:val="000000"/>
                <w:lang w:val="en-GB" w:eastAsia="en-GB"/>
              </w:rPr>
            </w:pPr>
            <w:r w:rsidRPr="006D47D3">
              <w:rPr>
                <w:color w:val="000000"/>
                <w:lang w:val="en-GB" w:eastAsia="en-GB"/>
              </w:rPr>
              <w:t>[61.0/74.0]</w:t>
            </w:r>
          </w:p>
        </w:tc>
        <w:tc>
          <w:tcPr>
            <w:tcW w:w="546" w:type="dxa"/>
            <w:gridSpan w:val="2"/>
            <w:tcBorders>
              <w:top w:val="single" w:sz="4" w:space="0" w:color="auto"/>
              <w:left w:val="nil"/>
              <w:bottom w:val="single" w:sz="4" w:space="0" w:color="auto"/>
              <w:right w:val="nil"/>
            </w:tcBorders>
            <w:shd w:val="clear" w:color="auto" w:fill="auto"/>
            <w:noWrap/>
            <w:hideMark/>
          </w:tcPr>
          <w:p w14:paraId="77EE2620" w14:textId="68D56F0F" w:rsidR="00595933" w:rsidRPr="006D47D3" w:rsidRDefault="008474AF" w:rsidP="006D47D3">
            <w:pPr>
              <w:pStyle w:val="MethodsText"/>
              <w:rPr>
                <w:color w:val="000000"/>
                <w:lang w:val="en-GB" w:eastAsia="en-GB"/>
              </w:rPr>
            </w:pPr>
            <w:r w:rsidRPr="006D47D3">
              <w:rPr>
                <w:color w:val="000000"/>
                <w:lang w:val="en-GB" w:eastAsia="en-GB"/>
              </w:rPr>
              <w:t>n.s</w:t>
            </w:r>
          </w:p>
        </w:tc>
      </w:tr>
      <w:tr w:rsidR="00F82B27" w:rsidRPr="006D47D3" w14:paraId="6A3C472E" w14:textId="77777777" w:rsidTr="00A00773">
        <w:trPr>
          <w:gridAfter w:val="1"/>
          <w:wAfter w:w="24" w:type="dxa"/>
          <w:trHeight w:val="649"/>
        </w:trPr>
        <w:tc>
          <w:tcPr>
            <w:tcW w:w="726" w:type="dxa"/>
            <w:tcBorders>
              <w:top w:val="single" w:sz="4" w:space="0" w:color="auto"/>
              <w:left w:val="nil"/>
              <w:bottom w:val="single" w:sz="4" w:space="0" w:color="auto"/>
              <w:right w:val="nil"/>
            </w:tcBorders>
            <w:shd w:val="clear" w:color="auto" w:fill="auto"/>
            <w:noWrap/>
            <w:hideMark/>
          </w:tcPr>
          <w:p w14:paraId="6A760FB2" w14:textId="77777777" w:rsidR="00595933" w:rsidRPr="006D47D3" w:rsidRDefault="00595933" w:rsidP="006D47D3">
            <w:pPr>
              <w:pStyle w:val="MethodsText"/>
              <w:rPr>
                <w:color w:val="000000"/>
                <w:lang w:val="en-GB" w:eastAsia="en-GB"/>
              </w:rPr>
            </w:pPr>
            <w:r w:rsidRPr="006D47D3">
              <w:rPr>
                <w:color w:val="000000"/>
                <w:lang w:val="en-GB" w:eastAsia="en-GB"/>
              </w:rPr>
              <w:t>BDI Score [n]</w:t>
            </w:r>
          </w:p>
        </w:tc>
        <w:tc>
          <w:tcPr>
            <w:tcW w:w="694" w:type="dxa"/>
            <w:tcBorders>
              <w:top w:val="single" w:sz="4" w:space="0" w:color="auto"/>
              <w:left w:val="nil"/>
              <w:bottom w:val="single" w:sz="4" w:space="0" w:color="auto"/>
              <w:right w:val="nil"/>
            </w:tcBorders>
            <w:shd w:val="clear" w:color="auto" w:fill="auto"/>
            <w:noWrap/>
            <w:hideMark/>
          </w:tcPr>
          <w:p w14:paraId="4E4505B7" w14:textId="32D5DE53" w:rsidR="00595933" w:rsidRPr="006D47D3" w:rsidRDefault="00595933" w:rsidP="006D47D3">
            <w:pPr>
              <w:pStyle w:val="MethodsText"/>
              <w:rPr>
                <w:color w:val="000000"/>
                <w:lang w:val="en-GB" w:eastAsia="en-GB"/>
              </w:rPr>
            </w:pPr>
            <w:r w:rsidRPr="006D47D3">
              <w:rPr>
                <w:color w:val="000000"/>
                <w:lang w:val="en-GB" w:eastAsia="en-GB"/>
              </w:rPr>
              <w:t>8.00</w:t>
            </w:r>
          </w:p>
        </w:tc>
        <w:tc>
          <w:tcPr>
            <w:tcW w:w="1103" w:type="dxa"/>
            <w:gridSpan w:val="2"/>
            <w:tcBorders>
              <w:top w:val="single" w:sz="4" w:space="0" w:color="auto"/>
              <w:left w:val="nil"/>
              <w:bottom w:val="single" w:sz="4" w:space="0" w:color="auto"/>
              <w:right w:val="nil"/>
            </w:tcBorders>
            <w:shd w:val="clear" w:color="auto" w:fill="auto"/>
            <w:noWrap/>
            <w:hideMark/>
          </w:tcPr>
          <w:p w14:paraId="48F92674" w14:textId="5082121C" w:rsidR="00595933" w:rsidRPr="006D47D3" w:rsidRDefault="008474AF" w:rsidP="006D47D3">
            <w:pPr>
              <w:pStyle w:val="MethodsText"/>
              <w:rPr>
                <w:color w:val="000000"/>
                <w:lang w:val="en-GB" w:eastAsia="en-GB"/>
              </w:rPr>
            </w:pPr>
            <w:r w:rsidRPr="006D47D3">
              <w:rPr>
                <w:color w:val="000000"/>
                <w:lang w:val="en-GB" w:eastAsia="en-GB"/>
              </w:rPr>
              <w:t>[5.0/11.0]</w:t>
            </w:r>
          </w:p>
        </w:tc>
        <w:tc>
          <w:tcPr>
            <w:tcW w:w="767" w:type="dxa"/>
            <w:tcBorders>
              <w:top w:val="single" w:sz="4" w:space="0" w:color="auto"/>
              <w:left w:val="nil"/>
              <w:bottom w:val="single" w:sz="4" w:space="0" w:color="auto"/>
              <w:right w:val="nil"/>
            </w:tcBorders>
            <w:shd w:val="clear" w:color="auto" w:fill="auto"/>
            <w:noWrap/>
            <w:hideMark/>
          </w:tcPr>
          <w:p w14:paraId="19451C57" w14:textId="12113A5D" w:rsidR="00595933" w:rsidRPr="006D47D3" w:rsidRDefault="008474AF" w:rsidP="006D47D3">
            <w:pPr>
              <w:pStyle w:val="MethodsText"/>
              <w:rPr>
                <w:color w:val="000000"/>
                <w:lang w:val="en-GB" w:eastAsia="en-GB"/>
              </w:rPr>
            </w:pPr>
            <w:r w:rsidRPr="006D47D3">
              <w:rPr>
                <w:color w:val="000000"/>
                <w:lang w:val="en-GB" w:eastAsia="en-GB"/>
              </w:rPr>
              <w:t>0.50</w:t>
            </w:r>
          </w:p>
        </w:tc>
        <w:tc>
          <w:tcPr>
            <w:tcW w:w="963" w:type="dxa"/>
            <w:gridSpan w:val="2"/>
            <w:tcBorders>
              <w:top w:val="single" w:sz="4" w:space="0" w:color="auto"/>
              <w:left w:val="nil"/>
              <w:bottom w:val="single" w:sz="4" w:space="0" w:color="auto"/>
              <w:right w:val="nil"/>
            </w:tcBorders>
            <w:shd w:val="clear" w:color="auto" w:fill="auto"/>
            <w:noWrap/>
            <w:hideMark/>
          </w:tcPr>
          <w:p w14:paraId="0B5CF42D" w14:textId="7BE8EF23" w:rsidR="00595933" w:rsidRPr="006D47D3" w:rsidRDefault="00595933" w:rsidP="00A00773">
            <w:pPr>
              <w:pStyle w:val="MethodsText"/>
              <w:ind w:right="-58"/>
              <w:rPr>
                <w:color w:val="000000"/>
                <w:lang w:val="en-GB" w:eastAsia="en-GB"/>
              </w:rPr>
            </w:pPr>
            <w:r w:rsidRPr="006D47D3">
              <w:rPr>
                <w:color w:val="000000"/>
                <w:lang w:val="en-GB" w:eastAsia="en-GB"/>
              </w:rPr>
              <w:t xml:space="preserve">[0.0/1.8] </w:t>
            </w:r>
          </w:p>
        </w:tc>
        <w:tc>
          <w:tcPr>
            <w:tcW w:w="546" w:type="dxa"/>
            <w:gridSpan w:val="2"/>
            <w:tcBorders>
              <w:top w:val="single" w:sz="4" w:space="0" w:color="auto"/>
              <w:left w:val="nil"/>
              <w:bottom w:val="single" w:sz="4" w:space="0" w:color="auto"/>
              <w:right w:val="nil"/>
            </w:tcBorders>
            <w:shd w:val="clear" w:color="auto" w:fill="auto"/>
            <w:noWrap/>
            <w:hideMark/>
          </w:tcPr>
          <w:p w14:paraId="0810092A" w14:textId="77777777" w:rsidR="00595933" w:rsidRPr="006D47D3" w:rsidRDefault="00595933" w:rsidP="006D47D3">
            <w:pPr>
              <w:pStyle w:val="MethodsText"/>
              <w:rPr>
                <w:color w:val="000000"/>
                <w:lang w:val="en-GB" w:eastAsia="en-GB"/>
              </w:rPr>
            </w:pPr>
            <w:r w:rsidRPr="006D47D3">
              <w:rPr>
                <w:color w:val="000000"/>
                <w:lang w:val="en-GB" w:eastAsia="en-GB"/>
              </w:rPr>
              <w:t>0.003</w:t>
            </w:r>
          </w:p>
        </w:tc>
      </w:tr>
      <w:tr w:rsidR="00F82B27" w:rsidRPr="006D47D3" w14:paraId="2099D24B" w14:textId="77777777" w:rsidTr="00A00773">
        <w:trPr>
          <w:gridAfter w:val="1"/>
          <w:wAfter w:w="24" w:type="dxa"/>
          <w:trHeight w:val="678"/>
        </w:trPr>
        <w:tc>
          <w:tcPr>
            <w:tcW w:w="726" w:type="dxa"/>
            <w:tcBorders>
              <w:top w:val="single" w:sz="4" w:space="0" w:color="auto"/>
              <w:left w:val="nil"/>
              <w:bottom w:val="single" w:sz="4" w:space="0" w:color="auto"/>
              <w:right w:val="nil"/>
            </w:tcBorders>
            <w:shd w:val="clear" w:color="auto" w:fill="auto"/>
            <w:noWrap/>
            <w:hideMark/>
          </w:tcPr>
          <w:p w14:paraId="25838F06" w14:textId="07EE5ED0" w:rsidR="00595933" w:rsidRPr="006D47D3" w:rsidRDefault="00595933" w:rsidP="006D47D3">
            <w:pPr>
              <w:pStyle w:val="MethodsText"/>
              <w:rPr>
                <w:color w:val="000000"/>
                <w:lang w:val="en-GB" w:eastAsia="en-GB"/>
              </w:rPr>
            </w:pPr>
            <w:r w:rsidRPr="006D47D3">
              <w:rPr>
                <w:color w:val="000000"/>
                <w:lang w:val="en-GB" w:eastAsia="en-GB"/>
              </w:rPr>
              <w:t xml:space="preserve">Schmahmann </w:t>
            </w:r>
            <w:r w:rsidR="00F82B27">
              <w:rPr>
                <w:color w:val="000000"/>
                <w:lang w:val="en-GB" w:eastAsia="en-GB"/>
              </w:rPr>
              <w:t>Modules</w:t>
            </w:r>
            <w:r w:rsidR="00F82B27" w:rsidRPr="006D47D3">
              <w:rPr>
                <w:color w:val="000000"/>
                <w:lang w:val="en-GB" w:eastAsia="en-GB"/>
              </w:rPr>
              <w:t xml:space="preserve"> </w:t>
            </w:r>
            <w:r w:rsidRPr="006D47D3">
              <w:rPr>
                <w:color w:val="000000"/>
                <w:lang w:val="en-GB" w:eastAsia="en-GB"/>
              </w:rPr>
              <w:t>[n]</w:t>
            </w:r>
          </w:p>
        </w:tc>
        <w:tc>
          <w:tcPr>
            <w:tcW w:w="694" w:type="dxa"/>
            <w:tcBorders>
              <w:top w:val="single" w:sz="4" w:space="0" w:color="auto"/>
              <w:left w:val="nil"/>
              <w:bottom w:val="single" w:sz="4" w:space="0" w:color="auto"/>
              <w:right w:val="nil"/>
            </w:tcBorders>
            <w:shd w:val="clear" w:color="auto" w:fill="auto"/>
            <w:noWrap/>
            <w:hideMark/>
          </w:tcPr>
          <w:p w14:paraId="43128E74" w14:textId="5EB7F647" w:rsidR="00595933" w:rsidRPr="006D47D3" w:rsidRDefault="0094491F" w:rsidP="006D47D3">
            <w:pPr>
              <w:pStyle w:val="MethodsText"/>
              <w:rPr>
                <w:color w:val="000000"/>
                <w:lang w:val="en-GB" w:eastAsia="en-GB"/>
              </w:rPr>
            </w:pPr>
            <w:r>
              <w:rPr>
                <w:color w:val="000000"/>
                <w:lang w:val="en-GB" w:eastAsia="en-GB"/>
              </w:rPr>
              <w:t>2</w:t>
            </w:r>
            <w:r w:rsidR="00595933" w:rsidRPr="006D47D3">
              <w:rPr>
                <w:color w:val="000000"/>
                <w:lang w:val="en-GB" w:eastAsia="en-GB"/>
              </w:rPr>
              <w:t>.00</w:t>
            </w:r>
          </w:p>
        </w:tc>
        <w:tc>
          <w:tcPr>
            <w:tcW w:w="1103" w:type="dxa"/>
            <w:gridSpan w:val="2"/>
            <w:tcBorders>
              <w:top w:val="single" w:sz="4" w:space="0" w:color="auto"/>
              <w:left w:val="nil"/>
              <w:bottom w:val="single" w:sz="4" w:space="0" w:color="auto"/>
              <w:right w:val="nil"/>
            </w:tcBorders>
            <w:shd w:val="clear" w:color="auto" w:fill="auto"/>
            <w:noWrap/>
            <w:hideMark/>
          </w:tcPr>
          <w:p w14:paraId="39EFD79A" w14:textId="284F6744" w:rsidR="00595933" w:rsidRPr="006D47D3" w:rsidRDefault="008474AF" w:rsidP="006D47D3">
            <w:pPr>
              <w:pStyle w:val="MethodsText"/>
              <w:rPr>
                <w:color w:val="000000"/>
                <w:lang w:val="en-GB" w:eastAsia="en-GB"/>
              </w:rPr>
            </w:pPr>
            <w:r w:rsidRPr="006D47D3">
              <w:rPr>
                <w:color w:val="000000"/>
                <w:lang w:val="en-GB" w:eastAsia="en-GB"/>
              </w:rPr>
              <w:t>[</w:t>
            </w:r>
            <w:r w:rsidR="0094491F">
              <w:rPr>
                <w:color w:val="000000"/>
                <w:lang w:val="en-GB" w:eastAsia="en-GB"/>
              </w:rPr>
              <w:t>1</w:t>
            </w:r>
            <w:r w:rsidRPr="006D47D3">
              <w:rPr>
                <w:color w:val="000000"/>
                <w:lang w:val="en-GB" w:eastAsia="en-GB"/>
              </w:rPr>
              <w:t>/</w:t>
            </w:r>
            <w:r w:rsidR="0094491F">
              <w:rPr>
                <w:color w:val="000000"/>
                <w:lang w:val="en-GB" w:eastAsia="en-GB"/>
              </w:rPr>
              <w:t>4</w:t>
            </w:r>
            <w:r w:rsidRPr="006D47D3">
              <w:rPr>
                <w:color w:val="000000"/>
                <w:lang w:val="en-GB" w:eastAsia="en-GB"/>
              </w:rPr>
              <w:t>]</w:t>
            </w:r>
          </w:p>
        </w:tc>
        <w:tc>
          <w:tcPr>
            <w:tcW w:w="767" w:type="dxa"/>
            <w:tcBorders>
              <w:top w:val="single" w:sz="4" w:space="0" w:color="auto"/>
              <w:left w:val="nil"/>
              <w:bottom w:val="single" w:sz="4" w:space="0" w:color="auto"/>
              <w:right w:val="nil"/>
            </w:tcBorders>
            <w:shd w:val="clear" w:color="auto" w:fill="auto"/>
            <w:noWrap/>
            <w:hideMark/>
          </w:tcPr>
          <w:p w14:paraId="412EF228" w14:textId="7B11B62B" w:rsidR="00595933" w:rsidRPr="006D47D3" w:rsidRDefault="00F82B27" w:rsidP="006D47D3">
            <w:pPr>
              <w:pStyle w:val="MethodsText"/>
              <w:rPr>
                <w:color w:val="000000"/>
                <w:lang w:val="en-GB" w:eastAsia="en-GB"/>
              </w:rPr>
            </w:pPr>
            <w:r>
              <w:rPr>
                <w:color w:val="000000"/>
                <w:lang w:val="en-GB" w:eastAsia="en-GB"/>
              </w:rPr>
              <w:t>4</w:t>
            </w:r>
            <w:r w:rsidR="008474AF" w:rsidRPr="006D47D3">
              <w:rPr>
                <w:color w:val="000000"/>
                <w:lang w:val="en-GB" w:eastAsia="en-GB"/>
              </w:rPr>
              <w:t>.</w:t>
            </w:r>
            <w:r>
              <w:rPr>
                <w:color w:val="000000"/>
                <w:lang w:val="en-GB" w:eastAsia="en-GB"/>
              </w:rPr>
              <w:t>50</w:t>
            </w:r>
          </w:p>
        </w:tc>
        <w:tc>
          <w:tcPr>
            <w:tcW w:w="963" w:type="dxa"/>
            <w:gridSpan w:val="2"/>
            <w:tcBorders>
              <w:top w:val="single" w:sz="4" w:space="0" w:color="auto"/>
              <w:left w:val="nil"/>
              <w:bottom w:val="single" w:sz="4" w:space="0" w:color="auto"/>
              <w:right w:val="nil"/>
            </w:tcBorders>
            <w:shd w:val="clear" w:color="auto" w:fill="auto"/>
            <w:noWrap/>
            <w:hideMark/>
          </w:tcPr>
          <w:p w14:paraId="410CBFBF" w14:textId="43531AFF" w:rsidR="00595933" w:rsidRPr="006D47D3" w:rsidRDefault="00595933" w:rsidP="00A00773">
            <w:pPr>
              <w:pStyle w:val="MethodsText"/>
              <w:ind w:right="-58"/>
              <w:rPr>
                <w:color w:val="000000"/>
                <w:lang w:val="en-GB" w:eastAsia="en-GB"/>
              </w:rPr>
            </w:pPr>
            <w:r w:rsidRPr="006D47D3">
              <w:rPr>
                <w:color w:val="000000"/>
                <w:lang w:val="en-GB" w:eastAsia="en-GB"/>
              </w:rPr>
              <w:t>[0.</w:t>
            </w:r>
            <w:r w:rsidR="00F82B27">
              <w:rPr>
                <w:color w:val="000000"/>
                <w:lang w:val="en-GB" w:eastAsia="en-GB"/>
              </w:rPr>
              <w:t>5</w:t>
            </w:r>
            <w:r w:rsidRPr="006D47D3">
              <w:rPr>
                <w:color w:val="000000"/>
                <w:lang w:val="en-GB" w:eastAsia="en-GB"/>
              </w:rPr>
              <w:t>/1.</w:t>
            </w:r>
            <w:r w:rsidR="00F82B27">
              <w:rPr>
                <w:color w:val="000000"/>
                <w:lang w:val="en-GB" w:eastAsia="en-GB"/>
              </w:rPr>
              <w:t>5</w:t>
            </w:r>
            <w:r w:rsidRPr="006D47D3">
              <w:rPr>
                <w:color w:val="000000"/>
                <w:lang w:val="en-GB" w:eastAsia="en-GB"/>
              </w:rPr>
              <w:t xml:space="preserve">] </w:t>
            </w:r>
          </w:p>
        </w:tc>
        <w:tc>
          <w:tcPr>
            <w:tcW w:w="546" w:type="dxa"/>
            <w:gridSpan w:val="2"/>
            <w:tcBorders>
              <w:top w:val="single" w:sz="4" w:space="0" w:color="auto"/>
              <w:left w:val="nil"/>
              <w:bottom w:val="single" w:sz="4" w:space="0" w:color="auto"/>
              <w:right w:val="nil"/>
            </w:tcBorders>
            <w:shd w:val="clear" w:color="auto" w:fill="auto"/>
            <w:noWrap/>
            <w:hideMark/>
          </w:tcPr>
          <w:p w14:paraId="2124ECB6" w14:textId="663F834C" w:rsidR="00595933" w:rsidRPr="006D47D3" w:rsidRDefault="00595933" w:rsidP="006D47D3">
            <w:pPr>
              <w:pStyle w:val="MethodsText"/>
              <w:rPr>
                <w:color w:val="000000"/>
                <w:lang w:val="en-GB" w:eastAsia="en-GB"/>
              </w:rPr>
            </w:pPr>
            <w:r w:rsidRPr="006D47D3">
              <w:rPr>
                <w:color w:val="000000"/>
                <w:lang w:val="en-GB" w:eastAsia="en-GB"/>
              </w:rPr>
              <w:t>0.0</w:t>
            </w:r>
            <w:r w:rsidR="00F82B27">
              <w:rPr>
                <w:color w:val="000000"/>
                <w:lang w:val="en-GB" w:eastAsia="en-GB"/>
              </w:rPr>
              <w:t>13</w:t>
            </w:r>
          </w:p>
        </w:tc>
      </w:tr>
      <w:tr w:rsidR="00F82B27" w:rsidRPr="006D47D3" w14:paraId="6A8C24F8" w14:textId="77777777" w:rsidTr="00A00773">
        <w:trPr>
          <w:gridAfter w:val="1"/>
          <w:wAfter w:w="24" w:type="dxa"/>
          <w:trHeight w:val="649"/>
        </w:trPr>
        <w:tc>
          <w:tcPr>
            <w:tcW w:w="726" w:type="dxa"/>
            <w:tcBorders>
              <w:top w:val="single" w:sz="4" w:space="0" w:color="auto"/>
              <w:left w:val="nil"/>
              <w:bottom w:val="single" w:sz="8" w:space="0" w:color="auto"/>
              <w:right w:val="nil"/>
            </w:tcBorders>
            <w:shd w:val="clear" w:color="auto" w:fill="auto"/>
            <w:noWrap/>
            <w:hideMark/>
          </w:tcPr>
          <w:p w14:paraId="1CC20597" w14:textId="77777777" w:rsidR="00595933" w:rsidRPr="006D47D3" w:rsidRDefault="00595933" w:rsidP="006D47D3">
            <w:pPr>
              <w:pStyle w:val="MethodsText"/>
              <w:rPr>
                <w:color w:val="000000"/>
                <w:lang w:val="en-GB" w:eastAsia="en-GB"/>
              </w:rPr>
            </w:pPr>
            <w:r w:rsidRPr="006D47D3">
              <w:rPr>
                <w:color w:val="000000"/>
                <w:lang w:val="en-GB" w:eastAsia="en-GB"/>
              </w:rPr>
              <w:t>Tetras Score [n]</w:t>
            </w:r>
          </w:p>
        </w:tc>
        <w:tc>
          <w:tcPr>
            <w:tcW w:w="694" w:type="dxa"/>
            <w:tcBorders>
              <w:top w:val="single" w:sz="4" w:space="0" w:color="auto"/>
              <w:left w:val="nil"/>
              <w:bottom w:val="single" w:sz="8" w:space="0" w:color="auto"/>
              <w:right w:val="nil"/>
            </w:tcBorders>
            <w:shd w:val="clear" w:color="auto" w:fill="auto"/>
            <w:noWrap/>
            <w:hideMark/>
          </w:tcPr>
          <w:p w14:paraId="5A5D29FA" w14:textId="13683331" w:rsidR="00595933" w:rsidRPr="006D47D3" w:rsidRDefault="00AF44C3" w:rsidP="006D47D3">
            <w:pPr>
              <w:pStyle w:val="MethodsText"/>
              <w:rPr>
                <w:color w:val="000000"/>
                <w:lang w:val="en-GB" w:eastAsia="en-GB"/>
              </w:rPr>
            </w:pPr>
            <w:r w:rsidRPr="006D47D3">
              <w:rPr>
                <w:color w:val="000000"/>
                <w:lang w:val="en-GB" w:eastAsia="en-GB"/>
              </w:rPr>
              <w:t>41.00</w:t>
            </w:r>
          </w:p>
        </w:tc>
        <w:tc>
          <w:tcPr>
            <w:tcW w:w="1103" w:type="dxa"/>
            <w:gridSpan w:val="2"/>
            <w:tcBorders>
              <w:top w:val="single" w:sz="4" w:space="0" w:color="auto"/>
              <w:left w:val="nil"/>
              <w:bottom w:val="single" w:sz="8" w:space="0" w:color="auto"/>
              <w:right w:val="nil"/>
            </w:tcBorders>
            <w:shd w:val="clear" w:color="auto" w:fill="auto"/>
            <w:noWrap/>
            <w:hideMark/>
          </w:tcPr>
          <w:p w14:paraId="43203788" w14:textId="2EAE64E3" w:rsidR="00595933" w:rsidRPr="006D47D3" w:rsidRDefault="00AF44C3" w:rsidP="006D47D3">
            <w:pPr>
              <w:pStyle w:val="MethodsText"/>
              <w:rPr>
                <w:color w:val="000000"/>
                <w:lang w:val="en-GB" w:eastAsia="en-GB"/>
              </w:rPr>
            </w:pPr>
            <w:r w:rsidRPr="006D47D3">
              <w:rPr>
                <w:color w:val="000000"/>
                <w:lang w:val="en-GB" w:eastAsia="en-GB"/>
              </w:rPr>
              <w:t>[31.6/47.4]</w:t>
            </w:r>
          </w:p>
        </w:tc>
        <w:tc>
          <w:tcPr>
            <w:tcW w:w="767" w:type="dxa"/>
            <w:tcBorders>
              <w:top w:val="single" w:sz="4" w:space="0" w:color="auto"/>
              <w:left w:val="nil"/>
              <w:bottom w:val="single" w:sz="8" w:space="0" w:color="auto"/>
              <w:right w:val="nil"/>
            </w:tcBorders>
            <w:shd w:val="clear" w:color="auto" w:fill="auto"/>
            <w:noWrap/>
            <w:hideMark/>
          </w:tcPr>
          <w:p w14:paraId="45FF42D5" w14:textId="77777777" w:rsidR="00595933" w:rsidRPr="006D47D3" w:rsidRDefault="00595933" w:rsidP="006D47D3">
            <w:pPr>
              <w:pStyle w:val="MethodsText"/>
              <w:rPr>
                <w:color w:val="000000"/>
                <w:lang w:val="en-GB" w:eastAsia="en-GB"/>
              </w:rPr>
            </w:pPr>
            <w:r w:rsidRPr="006D47D3">
              <w:rPr>
                <w:color w:val="000000"/>
                <w:lang w:val="en-GB" w:eastAsia="en-GB"/>
              </w:rPr>
              <w:t>-</w:t>
            </w:r>
          </w:p>
        </w:tc>
        <w:tc>
          <w:tcPr>
            <w:tcW w:w="963" w:type="dxa"/>
            <w:gridSpan w:val="2"/>
            <w:tcBorders>
              <w:top w:val="single" w:sz="4" w:space="0" w:color="auto"/>
              <w:left w:val="nil"/>
              <w:bottom w:val="single" w:sz="8" w:space="0" w:color="auto"/>
              <w:right w:val="nil"/>
            </w:tcBorders>
            <w:shd w:val="clear" w:color="auto" w:fill="auto"/>
            <w:noWrap/>
            <w:hideMark/>
          </w:tcPr>
          <w:p w14:paraId="6CB3CAD4" w14:textId="73612783" w:rsidR="00595933" w:rsidRPr="006D47D3" w:rsidRDefault="00AF44C3" w:rsidP="00A00773">
            <w:pPr>
              <w:pStyle w:val="MethodsText"/>
              <w:ind w:right="-58"/>
              <w:rPr>
                <w:color w:val="000000"/>
                <w:lang w:val="en-GB" w:eastAsia="en-GB"/>
              </w:rPr>
            </w:pPr>
            <w:r w:rsidRPr="006D47D3">
              <w:rPr>
                <w:color w:val="000000"/>
                <w:lang w:val="en-GB" w:eastAsia="en-GB"/>
              </w:rPr>
              <w:t>-</w:t>
            </w:r>
          </w:p>
        </w:tc>
        <w:tc>
          <w:tcPr>
            <w:tcW w:w="546" w:type="dxa"/>
            <w:gridSpan w:val="2"/>
            <w:tcBorders>
              <w:top w:val="single" w:sz="4" w:space="0" w:color="auto"/>
              <w:left w:val="nil"/>
              <w:bottom w:val="single" w:sz="8" w:space="0" w:color="auto"/>
              <w:right w:val="nil"/>
            </w:tcBorders>
            <w:shd w:val="clear" w:color="auto" w:fill="auto"/>
            <w:noWrap/>
            <w:hideMark/>
          </w:tcPr>
          <w:p w14:paraId="487924F8" w14:textId="77777777" w:rsidR="00595933" w:rsidRPr="006D47D3" w:rsidRDefault="00595933" w:rsidP="006D47D3">
            <w:pPr>
              <w:pStyle w:val="MethodsText"/>
              <w:rPr>
                <w:color w:val="000000"/>
                <w:lang w:val="en-GB" w:eastAsia="en-GB"/>
              </w:rPr>
            </w:pPr>
            <w:r w:rsidRPr="006D47D3">
              <w:rPr>
                <w:color w:val="000000"/>
                <w:lang w:val="en-GB" w:eastAsia="en-GB"/>
              </w:rPr>
              <w:t>-</w:t>
            </w:r>
          </w:p>
        </w:tc>
      </w:tr>
      <w:tr w:rsidR="00F82B27" w:rsidRPr="006D47D3" w14:paraId="00D5F257" w14:textId="77777777" w:rsidTr="00A00773">
        <w:trPr>
          <w:trHeight w:val="649"/>
        </w:trPr>
        <w:tc>
          <w:tcPr>
            <w:tcW w:w="4823" w:type="dxa"/>
            <w:gridSpan w:val="10"/>
            <w:tcBorders>
              <w:top w:val="single" w:sz="8" w:space="0" w:color="auto"/>
              <w:left w:val="nil"/>
              <w:bottom w:val="nil"/>
              <w:right w:val="nil"/>
            </w:tcBorders>
            <w:shd w:val="clear" w:color="auto" w:fill="auto"/>
            <w:noWrap/>
          </w:tcPr>
          <w:p w14:paraId="7B798AFC" w14:textId="20EE41B6" w:rsidR="00595933" w:rsidRPr="006D47D3" w:rsidRDefault="00595933" w:rsidP="006D47D3">
            <w:pPr>
              <w:pStyle w:val="MethodsText"/>
              <w:rPr>
                <w:color w:val="000000"/>
                <w:lang w:val="en-GB" w:eastAsia="en-GB"/>
              </w:rPr>
            </w:pPr>
            <w:r w:rsidRPr="006D47D3">
              <w:rPr>
                <w:color w:val="000000"/>
                <w:lang w:val="en-GB" w:eastAsia="en-GB"/>
              </w:rPr>
              <w:t>Table 1: ET = Essential tremor patients, HC = healthy controls, - = not available,</w:t>
            </w:r>
            <w:r w:rsidR="008474AF" w:rsidRPr="006D47D3">
              <w:rPr>
                <w:color w:val="000000"/>
                <w:lang w:val="en-GB" w:eastAsia="en-GB"/>
              </w:rPr>
              <w:t xml:space="preserve"> n.s. = not significant,</w:t>
            </w:r>
            <w:r w:rsidRPr="006D47D3">
              <w:rPr>
                <w:color w:val="000000"/>
                <w:lang w:val="en-GB" w:eastAsia="en-GB"/>
              </w:rPr>
              <w:t xml:space="preserve"> * = Mann-Whitney-U </w:t>
            </w:r>
            <w:commentRangeStart w:id="34"/>
            <w:r w:rsidRPr="006D47D3">
              <w:rPr>
                <w:color w:val="000000"/>
                <w:lang w:val="en-GB" w:eastAsia="en-GB"/>
              </w:rPr>
              <w:t>test</w:t>
            </w:r>
            <w:commentRangeEnd w:id="34"/>
            <w:r w:rsidR="009322B2">
              <w:rPr>
                <w:rStyle w:val="CommentReference"/>
                <w:rFonts w:asciiTheme="minorHAnsi" w:eastAsiaTheme="minorHAnsi" w:hAnsiTheme="minorHAnsi" w:cstheme="minorBidi"/>
                <w:color w:val="auto"/>
                <w:lang w:val="de-DE"/>
              </w:rPr>
              <w:commentReference w:id="34"/>
            </w:r>
            <w:r w:rsidRPr="006D47D3">
              <w:rPr>
                <w:color w:val="000000"/>
                <w:lang w:val="en-GB" w:eastAsia="en-GB"/>
              </w:rPr>
              <w:t>.</w:t>
            </w:r>
          </w:p>
        </w:tc>
      </w:tr>
    </w:tbl>
    <w:p w14:paraId="2CB78893" w14:textId="46FABCD3" w:rsidR="00BF3959" w:rsidRDefault="00D565D6" w:rsidP="00BF3959">
      <w:pPr>
        <w:pStyle w:val="Heading2"/>
      </w:pPr>
      <w:r>
        <w:t>Tremor force</w:t>
      </w:r>
    </w:p>
    <w:p w14:paraId="62A20C98" w14:textId="2CF4BD35" w:rsidR="00711CDC" w:rsidRPr="00FF5F16" w:rsidRDefault="00CF2CBA" w:rsidP="005207A8">
      <w:pPr>
        <w:pStyle w:val="MainTextwithTab"/>
        <w:ind w:firstLine="0"/>
        <w:rPr>
          <w:noProof/>
        </w:rPr>
      </w:pPr>
      <w:r>
        <w:rPr>
          <w:noProof/>
        </w:rPr>
        <w:t>T</w:t>
      </w:r>
      <w:r w:rsidRPr="00CF2CBA">
        <w:rPr>
          <w:noProof/>
        </w:rPr>
        <w:t>he difference</w:t>
      </w:r>
      <w:r w:rsidR="00085D42">
        <w:rPr>
          <w:noProof/>
        </w:rPr>
        <w:t>s</w:t>
      </w:r>
      <w:r w:rsidRPr="00CF2CBA">
        <w:rPr>
          <w:noProof/>
        </w:rPr>
        <w:t xml:space="preserve"> in force tremor between the conditions of high and low feedback </w:t>
      </w:r>
      <w:r w:rsidR="00085D42">
        <w:rPr>
          <w:noProof/>
        </w:rPr>
        <w:t>were</w:t>
      </w:r>
      <w:r w:rsidRPr="00CF2CBA">
        <w:rPr>
          <w:noProof/>
        </w:rPr>
        <w:t xml:space="preserve"> </w:t>
      </w:r>
      <w:r>
        <w:rPr>
          <w:noProof/>
        </w:rPr>
        <w:t>asses</w:t>
      </w:r>
      <w:r w:rsidR="00A35C0A">
        <w:rPr>
          <w:noProof/>
        </w:rPr>
        <w:t>s</w:t>
      </w:r>
      <w:r>
        <w:rPr>
          <w:noProof/>
        </w:rPr>
        <w:t>ed</w:t>
      </w:r>
      <w:r w:rsidRPr="00CF2CBA">
        <w:rPr>
          <w:noProof/>
        </w:rPr>
        <w:t xml:space="preserve">. </w:t>
      </w:r>
      <w:r>
        <w:rPr>
          <w:noProof/>
        </w:rPr>
        <w:t>H</w:t>
      </w:r>
      <w:r w:rsidRPr="00CF2CBA">
        <w:rPr>
          <w:noProof/>
        </w:rPr>
        <w:t xml:space="preserve">igh </w:t>
      </w:r>
      <w:r>
        <w:rPr>
          <w:noProof/>
        </w:rPr>
        <w:t xml:space="preserve">and low </w:t>
      </w:r>
      <w:r w:rsidRPr="00CF2CBA">
        <w:rPr>
          <w:noProof/>
        </w:rPr>
        <w:t xml:space="preserve">feedback </w:t>
      </w:r>
      <w:r>
        <w:rPr>
          <w:noProof/>
        </w:rPr>
        <w:t xml:space="preserve">refers to the </w:t>
      </w:r>
      <w:r w:rsidR="00032D9D">
        <w:rPr>
          <w:noProof/>
        </w:rPr>
        <w:t>gain</w:t>
      </w:r>
      <w:r w:rsidR="009607EE">
        <w:rPr>
          <w:noProof/>
        </w:rPr>
        <w:t xml:space="preserve"> </w:t>
      </w:r>
      <w:r>
        <w:rPr>
          <w:noProof/>
        </w:rPr>
        <w:t xml:space="preserve">of </w:t>
      </w:r>
      <w:r w:rsidR="00FF738B">
        <w:rPr>
          <w:noProof/>
        </w:rPr>
        <w:t>visual and/or audit</w:t>
      </w:r>
      <w:r w:rsidR="006F60F9">
        <w:rPr>
          <w:noProof/>
        </w:rPr>
        <w:t>ory feedback</w:t>
      </w:r>
      <w:r w:rsidR="009A3174">
        <w:rPr>
          <w:noProof/>
        </w:rPr>
        <w:t>-signal</w:t>
      </w:r>
      <w:r>
        <w:rPr>
          <w:noProof/>
        </w:rPr>
        <w:t xml:space="preserve">, for more details please see </w:t>
      </w:r>
      <w:r w:rsidR="004675D1">
        <w:rPr>
          <w:noProof/>
        </w:rPr>
        <w:t>“</w:t>
      </w:r>
      <w:r w:rsidRPr="00CF2CBA">
        <w:rPr>
          <w:noProof/>
        </w:rPr>
        <w:t>Experimental setup</w:t>
      </w:r>
      <w:r w:rsidR="004675D1">
        <w:rPr>
          <w:noProof/>
        </w:rPr>
        <w:t>”</w:t>
      </w:r>
      <w:r>
        <w:rPr>
          <w:noProof/>
        </w:rPr>
        <w:t xml:space="preserve"> in the methods section</w:t>
      </w:r>
      <w:r w:rsidRPr="00CF2CBA">
        <w:rPr>
          <w:noProof/>
        </w:rPr>
        <w:t>.</w:t>
      </w:r>
      <w:r>
        <w:rPr>
          <w:noProof/>
        </w:rPr>
        <w:t xml:space="preserve"> </w:t>
      </w:r>
      <w:r w:rsidR="006558F2">
        <w:rPr>
          <w:noProof/>
        </w:rPr>
        <w:t>T</w:t>
      </w:r>
      <w:r w:rsidR="00ED4D21">
        <w:rPr>
          <w:noProof/>
        </w:rPr>
        <w:t xml:space="preserve">he </w:t>
      </w:r>
      <w:r w:rsidR="00694D7B">
        <w:rPr>
          <w:noProof/>
        </w:rPr>
        <w:t>difference in force tremor between the conditions high and low</w:t>
      </w:r>
      <w:r w:rsidR="00F4124D">
        <w:rPr>
          <w:noProof/>
        </w:rPr>
        <w:t xml:space="preserve"> feedback</w:t>
      </w:r>
      <w:r w:rsidR="00694D7B">
        <w:rPr>
          <w:noProof/>
        </w:rPr>
        <w:t>,</w:t>
      </w:r>
      <w:r w:rsidR="001945D4">
        <w:rPr>
          <w:noProof/>
        </w:rPr>
        <w:t xml:space="preserve"> </w:t>
      </w:r>
      <w:r w:rsidR="001D0572">
        <w:rPr>
          <w:noProof/>
        </w:rPr>
        <w:t xml:space="preserve">as measured by the </w:t>
      </w:r>
      <w:r w:rsidR="00B224B5">
        <w:rPr>
          <w:noProof/>
        </w:rPr>
        <w:t>p</w:t>
      </w:r>
      <w:r w:rsidR="001945D4">
        <w:rPr>
          <w:noProof/>
        </w:rPr>
        <w:t xml:space="preserve">ower </w:t>
      </w:r>
      <w:r w:rsidR="00B224B5">
        <w:rPr>
          <w:noProof/>
        </w:rPr>
        <w:t>s</w:t>
      </w:r>
      <w:r w:rsidR="001945D4">
        <w:rPr>
          <w:noProof/>
        </w:rPr>
        <w:t xml:space="preserve">pectral </w:t>
      </w:r>
      <w:r w:rsidR="00B224B5">
        <w:rPr>
          <w:noProof/>
        </w:rPr>
        <w:t>d</w:t>
      </w:r>
      <w:r w:rsidR="001945D4">
        <w:rPr>
          <w:noProof/>
        </w:rPr>
        <w:t>ensity</w:t>
      </w:r>
      <w:r w:rsidR="00694D7B">
        <w:rPr>
          <w:noProof/>
        </w:rPr>
        <w:t xml:space="preserve"> </w:t>
      </w:r>
      <w:r w:rsidR="001945D4">
        <w:rPr>
          <w:noProof/>
        </w:rPr>
        <w:t>(</w:t>
      </w:r>
      <w:r w:rsidR="00694D7B">
        <w:rPr>
          <w:noProof/>
        </w:rPr>
        <w:t>PSD</w:t>
      </w:r>
      <w:r w:rsidR="001945D4">
        <w:rPr>
          <w:noProof/>
        </w:rPr>
        <w:t xml:space="preserve">) </w:t>
      </w:r>
      <w:r w:rsidR="00694D7B">
        <w:rPr>
          <w:noProof/>
        </w:rPr>
        <w:t xml:space="preserve">in the </w:t>
      </w:r>
      <w:r w:rsidR="00ED4D21">
        <w:rPr>
          <w:noProof/>
        </w:rPr>
        <w:t>tremor relevant frequency spectrum</w:t>
      </w:r>
      <w:r w:rsidR="0009155E">
        <w:rPr>
          <w:noProof/>
        </w:rPr>
        <w:t xml:space="preserve"> (4-12 Hz)</w:t>
      </w:r>
      <w:r w:rsidR="00694D7B">
        <w:rPr>
          <w:noProof/>
        </w:rPr>
        <w:t>,</w:t>
      </w:r>
      <w:r w:rsidR="002641BB">
        <w:rPr>
          <w:noProof/>
        </w:rPr>
        <w:t xml:space="preserve"> significantly differed</w:t>
      </w:r>
      <w:r w:rsidR="00ED4D21">
        <w:rPr>
          <w:noProof/>
        </w:rPr>
        <w:t xml:space="preserve"> </w:t>
      </w:r>
      <w:commentRangeStart w:id="35"/>
      <w:del w:id="36" w:author="Gesine Hermann" w:date="2023-07-20T14:34:00Z">
        <w:r w:rsidR="00ED4D21" w:rsidDel="00751A43">
          <w:rPr>
            <w:noProof/>
          </w:rPr>
          <w:delText xml:space="preserve">between </w:delText>
        </w:r>
      </w:del>
      <w:commentRangeEnd w:id="35"/>
      <w:r w:rsidR="00751A43">
        <w:rPr>
          <w:rStyle w:val="CommentReference"/>
          <w:rFonts w:asciiTheme="minorHAnsi" w:eastAsiaTheme="minorHAnsi" w:hAnsiTheme="minorHAnsi" w:cstheme="minorBidi"/>
          <w:color w:val="auto"/>
          <w:lang w:val="de-DE"/>
        </w:rPr>
        <w:commentReference w:id="35"/>
      </w:r>
      <w:ins w:id="37" w:author="Gesine Hermann" w:date="2023-07-20T14:34:00Z">
        <w:r w:rsidR="00751A43">
          <w:rPr>
            <w:noProof/>
          </w:rPr>
          <w:t xml:space="preserve">in </w:t>
        </w:r>
      </w:ins>
      <w:r w:rsidR="00D8333F">
        <w:rPr>
          <w:noProof/>
        </w:rPr>
        <w:t>patients and controls</w:t>
      </w:r>
      <w:r w:rsidR="002C2DBE">
        <w:rPr>
          <w:noProof/>
        </w:rPr>
        <w:t xml:space="preserve"> in each of the feedback </w:t>
      </w:r>
      <w:r w:rsidR="001F1576">
        <w:rPr>
          <w:noProof/>
        </w:rPr>
        <w:t>conditions</w:t>
      </w:r>
      <w:r w:rsidR="002C2DBE">
        <w:rPr>
          <w:noProof/>
        </w:rPr>
        <w:t xml:space="preserve"> </w:t>
      </w:r>
      <w:r w:rsidR="00D8333F">
        <w:rPr>
          <w:noProof/>
        </w:rPr>
        <w:t>(</w:t>
      </w:r>
      <w:r w:rsidR="002C2DBE">
        <w:rPr>
          <w:noProof/>
        </w:rPr>
        <w:t>visual only</w:t>
      </w:r>
      <w:r w:rsidR="00D47AC9">
        <w:rPr>
          <w:noProof/>
        </w:rPr>
        <w:t xml:space="preserve"> (vo)</w:t>
      </w:r>
      <w:r w:rsidR="002C2DBE">
        <w:rPr>
          <w:noProof/>
        </w:rPr>
        <w:t xml:space="preserve"> (t[53]=</w:t>
      </w:r>
      <w:r w:rsidR="00DD1626">
        <w:rPr>
          <w:noProof/>
        </w:rPr>
        <w:t>2.40</w:t>
      </w:r>
      <w:r w:rsidR="002C2DBE">
        <w:rPr>
          <w:noProof/>
        </w:rPr>
        <w:t xml:space="preserve">, p=0.018), </w:t>
      </w:r>
      <w:r w:rsidR="001B6574" w:rsidRPr="00FF5F16">
        <w:rPr>
          <w:noProof/>
        </w:rPr>
        <w:t>audi</w:t>
      </w:r>
      <w:r w:rsidR="001B6574">
        <w:rPr>
          <w:noProof/>
        </w:rPr>
        <w:t>o</w:t>
      </w:r>
      <w:r w:rsidR="002C2DBE" w:rsidRPr="00FF5F16">
        <w:rPr>
          <w:noProof/>
        </w:rPr>
        <w:t>-visual</w:t>
      </w:r>
      <w:r w:rsidR="00D47AC9">
        <w:rPr>
          <w:noProof/>
        </w:rPr>
        <w:t xml:space="preserve"> (va)</w:t>
      </w:r>
      <w:r w:rsidR="002C2DBE" w:rsidRPr="00FF5F16">
        <w:rPr>
          <w:noProof/>
        </w:rPr>
        <w:t xml:space="preserve"> (</w:t>
      </w:r>
      <w:commentRangeStart w:id="38"/>
      <w:r w:rsidR="002C2DBE" w:rsidRPr="00FF5F16">
        <w:rPr>
          <w:noProof/>
        </w:rPr>
        <w:t>t[53]=</w:t>
      </w:r>
      <w:r w:rsidR="00DD1626" w:rsidRPr="00FF5F16" w:rsidDel="00DD1626">
        <w:rPr>
          <w:noProof/>
        </w:rPr>
        <w:t xml:space="preserve"> </w:t>
      </w:r>
      <w:r w:rsidR="00DD1626">
        <w:rPr>
          <w:noProof/>
        </w:rPr>
        <w:t>2.07</w:t>
      </w:r>
      <w:r w:rsidR="002C2DBE" w:rsidRPr="00FF5F16">
        <w:rPr>
          <w:noProof/>
        </w:rPr>
        <w:t>, p=0.041</w:t>
      </w:r>
      <w:commentRangeEnd w:id="38"/>
      <w:r w:rsidR="00751A43">
        <w:rPr>
          <w:rStyle w:val="CommentReference"/>
          <w:rFonts w:asciiTheme="minorHAnsi" w:eastAsiaTheme="minorHAnsi" w:hAnsiTheme="minorHAnsi" w:cstheme="minorBidi"/>
          <w:color w:val="auto"/>
          <w:lang w:val="de-DE"/>
        </w:rPr>
        <w:commentReference w:id="38"/>
      </w:r>
      <w:r w:rsidR="002C2DBE" w:rsidRPr="00FF5F16">
        <w:rPr>
          <w:noProof/>
        </w:rPr>
        <w:t xml:space="preserve">) and </w:t>
      </w:r>
      <w:r w:rsidR="001B6574" w:rsidRPr="00FF5F16">
        <w:rPr>
          <w:noProof/>
        </w:rPr>
        <w:t>audi</w:t>
      </w:r>
      <w:r w:rsidR="001B6574">
        <w:rPr>
          <w:noProof/>
        </w:rPr>
        <w:t>tory</w:t>
      </w:r>
      <w:r w:rsidR="001B6574" w:rsidRPr="00FF5F16">
        <w:rPr>
          <w:noProof/>
        </w:rPr>
        <w:t xml:space="preserve"> </w:t>
      </w:r>
      <w:r w:rsidR="002C2DBE" w:rsidRPr="00FF5F16">
        <w:rPr>
          <w:noProof/>
        </w:rPr>
        <w:t>only</w:t>
      </w:r>
      <w:r w:rsidR="00D47AC9">
        <w:rPr>
          <w:noProof/>
        </w:rPr>
        <w:t xml:space="preserve"> (ao)</w:t>
      </w:r>
      <w:r w:rsidR="002C2DBE" w:rsidRPr="00FF5F16">
        <w:rPr>
          <w:noProof/>
        </w:rPr>
        <w:t xml:space="preserve"> (t[53]=2.</w:t>
      </w:r>
      <w:r w:rsidR="00DD1626">
        <w:rPr>
          <w:noProof/>
        </w:rPr>
        <w:t>71</w:t>
      </w:r>
      <w:r w:rsidR="002C2DBE" w:rsidRPr="00FF5F16">
        <w:rPr>
          <w:noProof/>
        </w:rPr>
        <w:t>, p=0.013</w:t>
      </w:r>
      <w:r w:rsidR="007C6187">
        <w:rPr>
          <w:noProof/>
        </w:rPr>
        <w:t xml:space="preserve">, </w:t>
      </w:r>
      <w:r w:rsidR="007C6187" w:rsidRPr="005207A8">
        <w:rPr>
          <w:b/>
          <w:bCs/>
          <w:noProof/>
        </w:rPr>
        <w:t>Figure 1</w:t>
      </w:r>
      <w:r w:rsidR="007C6187">
        <w:rPr>
          <w:noProof/>
        </w:rPr>
        <w:t>)</w:t>
      </w:r>
      <w:r w:rsidR="005B488C" w:rsidRPr="00FF5F16">
        <w:rPr>
          <w:noProof/>
        </w:rPr>
        <w:t>.</w:t>
      </w:r>
      <w:r w:rsidR="002C2DBE" w:rsidRPr="00FF5F16">
        <w:rPr>
          <w:noProof/>
        </w:rPr>
        <w:t xml:space="preserve"> </w:t>
      </w:r>
    </w:p>
    <w:p w14:paraId="5E40B670" w14:textId="0BEED921" w:rsidR="006E4212" w:rsidRDefault="006E4212" w:rsidP="006E4212">
      <w:pPr>
        <w:pStyle w:val="MainTextwithTab"/>
        <w:rPr>
          <w:noProof/>
        </w:rPr>
      </w:pPr>
      <w:r w:rsidRPr="008474AF">
        <w:rPr>
          <w:noProof/>
        </w:rPr>
        <w:t xml:space="preserve">Patients showed a significant </w:t>
      </w:r>
      <w:r w:rsidR="008969D6">
        <w:rPr>
          <w:noProof/>
        </w:rPr>
        <w:t xml:space="preserve">increase of </w:t>
      </w:r>
      <w:r w:rsidR="007B61DA">
        <w:rPr>
          <w:noProof/>
        </w:rPr>
        <w:t>force tremor</w:t>
      </w:r>
      <w:r w:rsidR="007F5A8C">
        <w:rPr>
          <w:noProof/>
        </w:rPr>
        <w:t xml:space="preserve"> during </w:t>
      </w:r>
      <w:r w:rsidR="003C5216">
        <w:rPr>
          <w:noProof/>
        </w:rPr>
        <w:t>each</w:t>
      </w:r>
      <w:r w:rsidRPr="008474AF">
        <w:rPr>
          <w:noProof/>
        </w:rPr>
        <w:t xml:space="preserve"> high feedback condition (</w:t>
      </w:r>
      <w:r w:rsidR="003F40EB" w:rsidRPr="008474AF">
        <w:rPr>
          <w:noProof/>
        </w:rPr>
        <w:t>visual</w:t>
      </w:r>
      <w:r w:rsidRPr="008474AF">
        <w:rPr>
          <w:noProof/>
        </w:rPr>
        <w:t>:  p=</w:t>
      </w:r>
      <w:r w:rsidR="00FF5F16" w:rsidRPr="008474AF">
        <w:rPr>
          <w:noProof/>
        </w:rPr>
        <w:t>0.00</w:t>
      </w:r>
      <w:r w:rsidR="003F40EB" w:rsidRPr="008474AF">
        <w:rPr>
          <w:noProof/>
        </w:rPr>
        <w:t>6</w:t>
      </w:r>
      <w:r w:rsidRPr="008474AF">
        <w:rPr>
          <w:noProof/>
        </w:rPr>
        <w:t>; audi</w:t>
      </w:r>
      <w:r w:rsidR="001B6574">
        <w:rPr>
          <w:noProof/>
        </w:rPr>
        <w:t>o</w:t>
      </w:r>
      <w:r w:rsidRPr="008474AF">
        <w:rPr>
          <w:noProof/>
        </w:rPr>
        <w:t>-visual: p=</w:t>
      </w:r>
      <w:r w:rsidR="00FF5F16" w:rsidRPr="008474AF">
        <w:rPr>
          <w:noProof/>
        </w:rPr>
        <w:t>0.0</w:t>
      </w:r>
      <w:r w:rsidR="008E71CB">
        <w:rPr>
          <w:noProof/>
        </w:rPr>
        <w:t>05</w:t>
      </w:r>
      <w:r w:rsidR="00FF5F16" w:rsidRPr="008474AF">
        <w:rPr>
          <w:noProof/>
        </w:rPr>
        <w:t xml:space="preserve">; </w:t>
      </w:r>
      <w:r w:rsidR="001B6574" w:rsidRPr="008474AF">
        <w:rPr>
          <w:noProof/>
        </w:rPr>
        <w:t>audit</w:t>
      </w:r>
      <w:r w:rsidR="001B6574">
        <w:rPr>
          <w:noProof/>
        </w:rPr>
        <w:t>ory</w:t>
      </w:r>
      <w:r w:rsidR="00FF5F16" w:rsidRPr="008474AF">
        <w:rPr>
          <w:noProof/>
        </w:rPr>
        <w:t>: p=0.0</w:t>
      </w:r>
      <w:r w:rsidR="004F524C">
        <w:rPr>
          <w:noProof/>
        </w:rPr>
        <w:t>2</w:t>
      </w:r>
      <w:r w:rsidR="003F40EB" w:rsidRPr="008474AF">
        <w:rPr>
          <w:noProof/>
        </w:rPr>
        <w:t>8</w:t>
      </w:r>
      <w:r w:rsidRPr="008474AF">
        <w:rPr>
          <w:noProof/>
        </w:rPr>
        <w:t>)</w:t>
      </w:r>
      <w:r w:rsidR="003C5216">
        <w:rPr>
          <w:noProof/>
        </w:rPr>
        <w:t>.</w:t>
      </w:r>
      <w:r w:rsidRPr="008474AF">
        <w:rPr>
          <w:noProof/>
        </w:rPr>
        <w:t xml:space="preserve"> </w:t>
      </w:r>
      <w:r w:rsidR="003C5216">
        <w:rPr>
          <w:noProof/>
        </w:rPr>
        <w:t>C</w:t>
      </w:r>
      <w:r w:rsidRPr="00694D7B">
        <w:rPr>
          <w:noProof/>
        </w:rPr>
        <w:t xml:space="preserve">ontrols showed a </w:t>
      </w:r>
      <w:r w:rsidR="00DD4400">
        <w:rPr>
          <w:noProof/>
        </w:rPr>
        <w:t xml:space="preserve">smaller, but </w:t>
      </w:r>
      <w:r w:rsidRPr="00694D7B">
        <w:rPr>
          <w:noProof/>
        </w:rPr>
        <w:t xml:space="preserve">significant difference between low vs. high feedback </w:t>
      </w:r>
      <w:del w:id="39" w:author="Gesine Hermann" w:date="2023-07-20T14:36:00Z">
        <w:r w:rsidRPr="00694D7B" w:rsidDel="00751A43">
          <w:rPr>
            <w:noProof/>
          </w:rPr>
          <w:delText xml:space="preserve">per condition </w:delText>
        </w:r>
      </w:del>
      <w:r w:rsidR="00694D7B">
        <w:rPr>
          <w:noProof/>
        </w:rPr>
        <w:t xml:space="preserve">only in the </w:t>
      </w:r>
      <w:r w:rsidR="00C75D13">
        <w:rPr>
          <w:noProof/>
        </w:rPr>
        <w:t>audio</w:t>
      </w:r>
      <w:r w:rsidR="00694D7B">
        <w:rPr>
          <w:noProof/>
        </w:rPr>
        <w:t>-visual condition (</w:t>
      </w:r>
      <w:r w:rsidR="00694D7B" w:rsidRPr="00694D7B">
        <w:rPr>
          <w:noProof/>
        </w:rPr>
        <w:t>p=0.</w:t>
      </w:r>
      <w:r w:rsidR="00D83639">
        <w:rPr>
          <w:noProof/>
        </w:rPr>
        <w:t>0</w:t>
      </w:r>
      <w:r w:rsidR="00694D7B" w:rsidRPr="00694D7B">
        <w:rPr>
          <w:noProof/>
        </w:rPr>
        <w:t>48</w:t>
      </w:r>
      <w:r w:rsidR="00694D7B">
        <w:rPr>
          <w:noProof/>
        </w:rPr>
        <w:t xml:space="preserve">), </w:t>
      </w:r>
      <w:ins w:id="40" w:author="Gesine Hermann" w:date="2023-07-20T14:36:00Z">
        <w:r w:rsidR="00751A43">
          <w:rPr>
            <w:noProof/>
          </w:rPr>
          <w:t xml:space="preserve">but </w:t>
        </w:r>
      </w:ins>
      <w:r w:rsidR="00694D7B">
        <w:rPr>
          <w:noProof/>
        </w:rPr>
        <w:t>not in the other two</w:t>
      </w:r>
      <w:r w:rsidR="00E83368">
        <w:rPr>
          <w:noProof/>
        </w:rPr>
        <w:t xml:space="preserve"> conditions</w:t>
      </w:r>
      <w:r w:rsidR="00694D7B">
        <w:rPr>
          <w:noProof/>
        </w:rPr>
        <w:t xml:space="preserve"> </w:t>
      </w:r>
      <w:r w:rsidRPr="00694D7B">
        <w:rPr>
          <w:noProof/>
        </w:rPr>
        <w:t>(visual: p=</w:t>
      </w:r>
      <w:r w:rsidR="00FF5F16" w:rsidRPr="00694D7B">
        <w:rPr>
          <w:noProof/>
        </w:rPr>
        <w:t>0.09</w:t>
      </w:r>
      <w:r w:rsidRPr="00694D7B">
        <w:rPr>
          <w:noProof/>
        </w:rPr>
        <w:t>;</w:t>
      </w:r>
      <w:r w:rsidR="00FF5F16" w:rsidRPr="00694D7B">
        <w:rPr>
          <w:noProof/>
        </w:rPr>
        <w:t xml:space="preserve"> </w:t>
      </w:r>
      <w:r w:rsidR="00C75D13" w:rsidRPr="00694D7B">
        <w:rPr>
          <w:noProof/>
        </w:rPr>
        <w:t>audit</w:t>
      </w:r>
      <w:r w:rsidR="00C75D13">
        <w:rPr>
          <w:noProof/>
        </w:rPr>
        <w:t>ory</w:t>
      </w:r>
      <w:r w:rsidR="003F40EB" w:rsidRPr="00694D7B">
        <w:rPr>
          <w:noProof/>
        </w:rPr>
        <w:t xml:space="preserve">: </w:t>
      </w:r>
      <w:r w:rsidR="00FF5F16" w:rsidRPr="00694D7B">
        <w:rPr>
          <w:noProof/>
        </w:rPr>
        <w:t>p=0.</w:t>
      </w:r>
      <w:r w:rsidR="00D83639">
        <w:rPr>
          <w:noProof/>
        </w:rPr>
        <w:t>165</w:t>
      </w:r>
      <w:r w:rsidRPr="00694D7B">
        <w:rPr>
          <w:noProof/>
        </w:rPr>
        <w:t>)</w:t>
      </w:r>
      <w:r w:rsidR="008A1CFC">
        <w:rPr>
          <w:noProof/>
        </w:rPr>
        <w:t>.</w:t>
      </w:r>
    </w:p>
    <w:p w14:paraId="2048CF7D" w14:textId="16C31704" w:rsidR="008A1CFC" w:rsidRDefault="008A1CFC" w:rsidP="008A1CFC">
      <w:pPr>
        <w:pStyle w:val="MainText"/>
        <w:rPr>
          <w:noProof/>
        </w:rPr>
      </w:pPr>
      <w:r>
        <w:rPr>
          <w:noProof/>
        </w:rPr>
        <w:t xml:space="preserve">Mean </w:t>
      </w:r>
      <w:commentRangeStart w:id="41"/>
      <w:r>
        <w:rPr>
          <w:noProof/>
        </w:rPr>
        <w:t xml:space="preserve">Force </w:t>
      </w:r>
      <w:commentRangeEnd w:id="41"/>
      <w:r w:rsidR="00751A43">
        <w:rPr>
          <w:rStyle w:val="CommentReference"/>
          <w:rFonts w:asciiTheme="minorHAnsi" w:eastAsiaTheme="minorHAnsi" w:hAnsiTheme="minorHAnsi" w:cstheme="minorBidi"/>
          <w:color w:val="auto"/>
          <w:lang w:val="de-DE"/>
        </w:rPr>
        <w:commentReference w:id="41"/>
      </w:r>
      <w:r>
        <w:rPr>
          <w:noProof/>
        </w:rPr>
        <w:t xml:space="preserve">(MF), </w:t>
      </w:r>
      <w:r w:rsidRPr="0009155E">
        <w:rPr>
          <w:noProof/>
        </w:rPr>
        <w:t>Unfiltered force error</w:t>
      </w:r>
      <w:r>
        <w:rPr>
          <w:noProof/>
        </w:rPr>
        <w:t xml:space="preserve"> (RMSE</w:t>
      </w:r>
      <w:r w:rsidR="00F82B27">
        <w:rPr>
          <w:noProof/>
        </w:rPr>
        <w:t xml:space="preserve">, group: </w:t>
      </w:r>
      <w:r w:rsidR="00F82B27" w:rsidRPr="00F82B27">
        <w:rPr>
          <w:noProof/>
        </w:rPr>
        <w:t>F(1, 294) =2.857, p=0.092 or feedback type</w:t>
      </w:r>
      <w:r w:rsidR="00F82B27">
        <w:rPr>
          <w:noProof/>
        </w:rPr>
        <w:t>:</w:t>
      </w:r>
      <w:r w:rsidR="00F82B27" w:rsidRPr="00F82B27">
        <w:rPr>
          <w:noProof/>
        </w:rPr>
        <w:t xml:space="preserve"> </w:t>
      </w:r>
      <w:r w:rsidR="00F82B27">
        <w:rPr>
          <w:noProof/>
        </w:rPr>
        <w:t>F</w:t>
      </w:r>
      <w:r w:rsidR="00F82B27" w:rsidRPr="00F82B27">
        <w:rPr>
          <w:noProof/>
        </w:rPr>
        <w:t>(2, 297) =1.671, p=0.190.</w:t>
      </w:r>
      <w:r>
        <w:rPr>
          <w:noProof/>
        </w:rPr>
        <w:t>) and Force Power 0-3 Hz did not differ between conditions or groups.</w:t>
      </w:r>
      <w:r w:rsidR="00F82B27">
        <w:rPr>
          <w:noProof/>
        </w:rPr>
        <w:t xml:space="preserve"> </w:t>
      </w:r>
    </w:p>
    <w:p w14:paraId="31F9E07B" w14:textId="77777777" w:rsidR="008A1CFC" w:rsidRPr="008474AF" w:rsidRDefault="008A1CFC" w:rsidP="006E4212">
      <w:pPr>
        <w:pStyle w:val="MainTextwithTab"/>
        <w:rPr>
          <w:noProof/>
        </w:rPr>
      </w:pPr>
    </w:p>
    <w:p w14:paraId="62FCEFB6" w14:textId="2787F432" w:rsidR="002C2DBE" w:rsidRPr="008474AF" w:rsidRDefault="002C2DBE" w:rsidP="002C2DBE">
      <w:pPr>
        <w:pStyle w:val="MainTextwithTab"/>
        <w:rPr>
          <w:noProof/>
        </w:rPr>
      </w:pPr>
    </w:p>
    <w:p w14:paraId="341E8A87" w14:textId="049EBA40" w:rsidR="002C2DBE" w:rsidRPr="008474AF" w:rsidRDefault="002C2DBE" w:rsidP="002C2DBE">
      <w:pPr>
        <w:pStyle w:val="Heading2"/>
        <w:rPr>
          <w:noProof/>
        </w:rPr>
      </w:pPr>
      <w:r w:rsidRPr="008474AF">
        <w:rPr>
          <w:noProof/>
        </w:rPr>
        <w:t>Pupil Size</w:t>
      </w:r>
    </w:p>
    <w:p w14:paraId="14FE4679" w14:textId="005E2CA0" w:rsidR="006E4212" w:rsidRDefault="006E4212" w:rsidP="006E4212">
      <w:pPr>
        <w:pStyle w:val="MainTextwithTab"/>
        <w:rPr>
          <w:noProof/>
        </w:rPr>
      </w:pPr>
      <w:r w:rsidRPr="008474AF">
        <w:rPr>
          <w:noProof/>
        </w:rPr>
        <w:t xml:space="preserve">Patients showed a significant </w:t>
      </w:r>
      <w:r w:rsidR="003E538C">
        <w:rPr>
          <w:noProof/>
        </w:rPr>
        <w:t>increase of</w:t>
      </w:r>
      <w:r w:rsidR="00694D7B">
        <w:rPr>
          <w:noProof/>
        </w:rPr>
        <w:t xml:space="preserve"> pupil size </w:t>
      </w:r>
      <w:r w:rsidR="00575A10">
        <w:rPr>
          <w:noProof/>
        </w:rPr>
        <w:t>during the</w:t>
      </w:r>
      <w:r w:rsidRPr="008474AF">
        <w:rPr>
          <w:noProof/>
        </w:rPr>
        <w:t xml:space="preserve"> </w:t>
      </w:r>
      <w:r w:rsidR="00AD537A">
        <w:rPr>
          <w:noProof/>
        </w:rPr>
        <w:t>high</w:t>
      </w:r>
      <w:r w:rsidR="00C94AD5" w:rsidRPr="008474AF">
        <w:rPr>
          <w:noProof/>
        </w:rPr>
        <w:t xml:space="preserve"> </w:t>
      </w:r>
      <w:r w:rsidRPr="008474AF">
        <w:rPr>
          <w:noProof/>
        </w:rPr>
        <w:t>feedback</w:t>
      </w:r>
      <w:ins w:id="42" w:author="Gesine Hermann" w:date="2023-07-20T14:45:00Z">
        <w:r w:rsidR="00751A43">
          <w:rPr>
            <w:noProof/>
          </w:rPr>
          <w:t xml:space="preserve"> compared to low feedback</w:t>
        </w:r>
      </w:ins>
      <w:r w:rsidRPr="008474AF">
        <w:rPr>
          <w:noProof/>
        </w:rPr>
        <w:t xml:space="preserve"> </w:t>
      </w:r>
      <w:r w:rsidR="00FC572D">
        <w:rPr>
          <w:noProof/>
        </w:rPr>
        <w:t>in two conditions (</w:t>
      </w:r>
      <w:r w:rsidR="00D457D2" w:rsidRPr="008474AF">
        <w:rPr>
          <w:noProof/>
        </w:rPr>
        <w:t>audi</w:t>
      </w:r>
      <w:r w:rsidR="00D457D2">
        <w:rPr>
          <w:noProof/>
        </w:rPr>
        <w:t>o</w:t>
      </w:r>
      <w:r w:rsidR="00FC572D" w:rsidRPr="008474AF">
        <w:rPr>
          <w:noProof/>
        </w:rPr>
        <w:t xml:space="preserve">-visual: p=0.039, </w:t>
      </w:r>
      <w:r w:rsidR="00D457D2" w:rsidRPr="008474AF">
        <w:rPr>
          <w:noProof/>
        </w:rPr>
        <w:t>audit</w:t>
      </w:r>
      <w:r w:rsidR="00D457D2">
        <w:rPr>
          <w:noProof/>
        </w:rPr>
        <w:t>ory</w:t>
      </w:r>
      <w:r w:rsidR="00FC572D" w:rsidRPr="008474AF">
        <w:rPr>
          <w:noProof/>
        </w:rPr>
        <w:t xml:space="preserve">: </w:t>
      </w:r>
      <w:r w:rsidR="00E04F2C">
        <w:rPr>
          <w:noProof/>
        </w:rPr>
        <w:t>p=</w:t>
      </w:r>
      <w:r w:rsidR="00FC572D" w:rsidRPr="008474AF">
        <w:rPr>
          <w:noProof/>
        </w:rPr>
        <w:t>0.046</w:t>
      </w:r>
      <w:r w:rsidR="00FC572D">
        <w:rPr>
          <w:noProof/>
        </w:rPr>
        <w:t xml:space="preserve">), not however in the </w:t>
      </w:r>
      <w:r w:rsidR="00FC572D">
        <w:rPr>
          <w:noProof/>
        </w:rPr>
        <w:lastRenderedPageBreak/>
        <w:t xml:space="preserve">visual feedback condition </w:t>
      </w:r>
      <w:r w:rsidRPr="008474AF">
        <w:rPr>
          <w:noProof/>
        </w:rPr>
        <w:t>(visual: p=</w:t>
      </w:r>
      <w:r w:rsidR="00FF5F16" w:rsidRPr="008474AF">
        <w:rPr>
          <w:noProof/>
        </w:rPr>
        <w:t>0.08</w:t>
      </w:r>
      <w:r w:rsidR="0079626D">
        <w:rPr>
          <w:noProof/>
        </w:rPr>
        <w:t xml:space="preserve">, </w:t>
      </w:r>
      <w:r w:rsidR="0079626D" w:rsidRPr="005207A8">
        <w:rPr>
          <w:b/>
          <w:bCs/>
          <w:noProof/>
        </w:rPr>
        <w:t>Figure 2</w:t>
      </w:r>
      <w:r w:rsidRPr="008474AF">
        <w:rPr>
          <w:noProof/>
        </w:rPr>
        <w:t>)</w:t>
      </w:r>
      <w:r w:rsidR="00FC572D">
        <w:rPr>
          <w:noProof/>
        </w:rPr>
        <w:t>.</w:t>
      </w:r>
      <w:r w:rsidRPr="008474AF">
        <w:rPr>
          <w:noProof/>
        </w:rPr>
        <w:t xml:space="preserve"> Controls showed </w:t>
      </w:r>
      <w:r w:rsidR="00694D7B">
        <w:rPr>
          <w:noProof/>
        </w:rPr>
        <w:t xml:space="preserve">no </w:t>
      </w:r>
      <w:del w:id="43" w:author="Gesine Hermann" w:date="2023-07-20T11:36:00Z">
        <w:r w:rsidRPr="008474AF" w:rsidDel="009322B2">
          <w:rPr>
            <w:noProof/>
          </w:rPr>
          <w:delText xml:space="preserve"> </w:delText>
        </w:r>
      </w:del>
      <w:r w:rsidRPr="008474AF">
        <w:rPr>
          <w:noProof/>
        </w:rPr>
        <w:t>significant difference</w:t>
      </w:r>
      <w:r w:rsidR="00C94AD5">
        <w:rPr>
          <w:noProof/>
        </w:rPr>
        <w:t xml:space="preserve"> for pupil size</w:t>
      </w:r>
      <w:r w:rsidRPr="008474AF">
        <w:rPr>
          <w:noProof/>
        </w:rPr>
        <w:t xml:space="preserve"> between low vs. high feedback per condition</w:t>
      </w:r>
      <w:r w:rsidR="003069B7" w:rsidRPr="008474AF">
        <w:rPr>
          <w:noProof/>
        </w:rPr>
        <w:t xml:space="preserve"> </w:t>
      </w:r>
      <w:r w:rsidRPr="008474AF">
        <w:rPr>
          <w:noProof/>
        </w:rPr>
        <w:t>(visual: p=</w:t>
      </w:r>
      <w:r w:rsidR="00FF5F16" w:rsidRPr="008474AF">
        <w:rPr>
          <w:noProof/>
        </w:rPr>
        <w:t>0.328</w:t>
      </w:r>
      <w:r w:rsidRPr="008474AF">
        <w:rPr>
          <w:noProof/>
        </w:rPr>
        <w:t xml:space="preserve">; </w:t>
      </w:r>
      <w:r w:rsidR="00D457D2" w:rsidRPr="008474AF">
        <w:rPr>
          <w:noProof/>
        </w:rPr>
        <w:t>audi</w:t>
      </w:r>
      <w:r w:rsidR="00D457D2">
        <w:rPr>
          <w:noProof/>
        </w:rPr>
        <w:t>o</w:t>
      </w:r>
      <w:r w:rsidRPr="008474AF">
        <w:rPr>
          <w:noProof/>
        </w:rPr>
        <w:t>-visual: p=</w:t>
      </w:r>
      <w:r w:rsidR="00FF5F16" w:rsidRPr="008474AF">
        <w:rPr>
          <w:noProof/>
        </w:rPr>
        <w:t xml:space="preserve">0.167, </w:t>
      </w:r>
      <w:r w:rsidR="00D457D2" w:rsidRPr="008474AF">
        <w:rPr>
          <w:noProof/>
        </w:rPr>
        <w:t>audit</w:t>
      </w:r>
      <w:r w:rsidR="00D457D2">
        <w:rPr>
          <w:noProof/>
        </w:rPr>
        <w:t>ory</w:t>
      </w:r>
      <w:r w:rsidR="00FF5F16" w:rsidRPr="008474AF">
        <w:rPr>
          <w:noProof/>
        </w:rPr>
        <w:t>: p=0.78</w:t>
      </w:r>
      <w:r w:rsidRPr="008474AF">
        <w:rPr>
          <w:noProof/>
        </w:rPr>
        <w:t>)</w:t>
      </w:r>
      <w:r w:rsidR="00D81001">
        <w:rPr>
          <w:noProof/>
        </w:rPr>
        <w:t>.</w:t>
      </w:r>
    </w:p>
    <w:p w14:paraId="38F1834E" w14:textId="77777777" w:rsidR="00D81001" w:rsidRPr="008474AF" w:rsidRDefault="00D81001" w:rsidP="00D81001">
      <w:pPr>
        <w:pStyle w:val="MainTextwithTab"/>
        <w:rPr>
          <w:noProof/>
        </w:rPr>
      </w:pPr>
      <w:commentRangeStart w:id="44"/>
      <w:r w:rsidRPr="00694D7B">
        <w:t>Pupil</w:t>
      </w:r>
      <w:commentRangeEnd w:id="44"/>
      <w:r w:rsidR="00751A43">
        <w:rPr>
          <w:rStyle w:val="CommentReference"/>
          <w:rFonts w:asciiTheme="minorHAnsi" w:eastAsiaTheme="minorHAnsi" w:hAnsiTheme="minorHAnsi" w:cstheme="minorBidi"/>
          <w:color w:val="auto"/>
          <w:lang w:val="de-DE"/>
        </w:rPr>
        <w:commentReference w:id="44"/>
      </w:r>
      <w:r w:rsidRPr="00694D7B">
        <w:t xml:space="preserve"> dilation differences between patients and controls showed significant differences in </w:t>
      </w:r>
      <w:r w:rsidRPr="00694D7B">
        <w:rPr>
          <w:noProof/>
        </w:rPr>
        <w:t>each feedback condition in feedback types, visual only (t[53]=2.00, p=0.028), audi</w:t>
      </w:r>
      <w:r>
        <w:rPr>
          <w:noProof/>
        </w:rPr>
        <w:t>o</w:t>
      </w:r>
      <w:r w:rsidRPr="00694D7B">
        <w:rPr>
          <w:noProof/>
        </w:rPr>
        <w:t>-visual (t[53]=2.33, p=0.022) and audit</w:t>
      </w:r>
      <w:r>
        <w:rPr>
          <w:noProof/>
        </w:rPr>
        <w:t>ory</w:t>
      </w:r>
      <w:r w:rsidRPr="00694D7B">
        <w:rPr>
          <w:noProof/>
        </w:rPr>
        <w:t xml:space="preserve"> only (t[53]=1.33, p=0.047).</w:t>
      </w:r>
      <w:r w:rsidRPr="008474AF">
        <w:rPr>
          <w:noProof/>
        </w:rPr>
        <w:t xml:space="preserve"> </w:t>
      </w:r>
    </w:p>
    <w:p w14:paraId="043CC1EB" w14:textId="77777777" w:rsidR="00D81001" w:rsidRDefault="00D81001" w:rsidP="005207A8">
      <w:pPr>
        <w:pStyle w:val="MainTextwithTab"/>
        <w:ind w:firstLine="0"/>
        <w:rPr>
          <w:noProof/>
        </w:rPr>
      </w:pPr>
    </w:p>
    <w:p w14:paraId="0233A60B" w14:textId="2706B384" w:rsidR="003D1B5B" w:rsidRDefault="003D1B5B" w:rsidP="003D1B5B">
      <w:pPr>
        <w:pStyle w:val="MainTextwithTab"/>
        <w:ind w:firstLine="0"/>
        <w:rPr>
          <w:noProof/>
        </w:rPr>
      </w:pPr>
    </w:p>
    <w:p w14:paraId="2A3AC595" w14:textId="395E88FE" w:rsidR="001F543C" w:rsidRPr="00892B5D" w:rsidRDefault="003D1B5B" w:rsidP="00711CDC">
      <w:pPr>
        <w:pStyle w:val="Heading1"/>
      </w:pPr>
      <w:r>
        <w:t>D</w:t>
      </w:r>
      <w:r w:rsidR="001F543C" w:rsidRPr="00892B5D">
        <w:t>iscussion</w:t>
      </w:r>
    </w:p>
    <w:p w14:paraId="74335E6D" w14:textId="3E74EE73" w:rsidR="009862C2" w:rsidRDefault="00522156" w:rsidP="00711CDC">
      <w:pPr>
        <w:pStyle w:val="MainText"/>
        <w:rPr>
          <w:rStyle w:val="MainTextTegn"/>
        </w:rPr>
      </w:pPr>
      <w:r>
        <w:rPr>
          <w:rStyle w:val="MainTextTegn"/>
        </w:rPr>
        <w:t>In this study we</w:t>
      </w:r>
      <w:r w:rsidR="00EA58AB">
        <w:rPr>
          <w:rStyle w:val="MainTextTegn"/>
        </w:rPr>
        <w:t xml:space="preserve"> investigated sensory fee</w:t>
      </w:r>
      <w:r w:rsidR="002E75BA">
        <w:rPr>
          <w:rStyle w:val="MainTextTegn"/>
        </w:rPr>
        <w:t>d</w:t>
      </w:r>
      <w:r w:rsidR="00EA58AB">
        <w:rPr>
          <w:rStyle w:val="MainTextTegn"/>
        </w:rPr>
        <w:t xml:space="preserve">back driven </w:t>
      </w:r>
      <w:r>
        <w:rPr>
          <w:rStyle w:val="MainTextTegn"/>
        </w:rPr>
        <w:t xml:space="preserve">modulation of </w:t>
      </w:r>
      <w:r w:rsidR="00815FA4">
        <w:rPr>
          <w:rStyle w:val="MainTextTegn"/>
        </w:rPr>
        <w:t xml:space="preserve">target </w:t>
      </w:r>
      <w:r>
        <w:rPr>
          <w:rStyle w:val="MainTextTegn"/>
        </w:rPr>
        <w:t xml:space="preserve">force tremor amplitude in ET patients. </w:t>
      </w:r>
    </w:p>
    <w:p w14:paraId="001907BE" w14:textId="54CC39AF" w:rsidR="00CC1D36" w:rsidRPr="00FF5F16" w:rsidRDefault="00D84CD1" w:rsidP="00711CDC">
      <w:pPr>
        <w:pStyle w:val="MainText"/>
        <w:rPr>
          <w:rStyle w:val="Heading2Char"/>
          <w:rFonts w:ascii="STIX Two Text" w:eastAsiaTheme="minorEastAsia" w:hAnsi="STIX Two Text"/>
          <w:b w:val="0"/>
          <w:bCs w:val="0"/>
          <w:iCs w:val="0"/>
          <w:color w:val="000000" w:themeColor="text1"/>
          <w:sz w:val="20"/>
          <w:szCs w:val="20"/>
        </w:rPr>
      </w:pPr>
      <w:r w:rsidRPr="00711CDC">
        <w:rPr>
          <w:rStyle w:val="MainTextTegn"/>
        </w:rPr>
        <w:t xml:space="preserve">In summary, we found that </w:t>
      </w:r>
      <w:r w:rsidR="00AA5336">
        <w:rPr>
          <w:rStyle w:val="MainTextTegn"/>
        </w:rPr>
        <w:t xml:space="preserve">target </w:t>
      </w:r>
      <w:r w:rsidR="00893C67">
        <w:rPr>
          <w:rStyle w:val="MainTextTegn"/>
        </w:rPr>
        <w:t>force tremor</w:t>
      </w:r>
      <w:r w:rsidRPr="00711CDC">
        <w:rPr>
          <w:rStyle w:val="MainTextTegn"/>
        </w:rPr>
        <w:t xml:space="preserve"> amplitude</w:t>
      </w:r>
      <w:r w:rsidR="00893C67">
        <w:rPr>
          <w:rStyle w:val="MainTextTegn"/>
        </w:rPr>
        <w:t xml:space="preserve"> </w:t>
      </w:r>
      <w:r w:rsidRPr="00711CDC">
        <w:rPr>
          <w:rStyle w:val="MainTextTegn"/>
        </w:rPr>
        <w:t xml:space="preserve">is modulated by </w:t>
      </w:r>
      <w:r w:rsidR="00F447AB" w:rsidRPr="00711CDC">
        <w:rPr>
          <w:rStyle w:val="MainTextTegn"/>
        </w:rPr>
        <w:t xml:space="preserve">visual and auditory </w:t>
      </w:r>
      <w:r w:rsidRPr="00711CDC">
        <w:rPr>
          <w:rStyle w:val="MainTextTegn"/>
        </w:rPr>
        <w:t xml:space="preserve">sensory feedback </w:t>
      </w:r>
      <w:r w:rsidR="00F447AB" w:rsidRPr="00711CDC">
        <w:rPr>
          <w:rStyle w:val="MainTextTegn"/>
        </w:rPr>
        <w:t>scaling</w:t>
      </w:r>
      <w:r w:rsidR="00C2793F">
        <w:rPr>
          <w:rStyle w:val="MainTextTegn"/>
        </w:rPr>
        <w:t xml:space="preserve"> in a comparable </w:t>
      </w:r>
      <w:r w:rsidR="00F459B1">
        <w:rPr>
          <w:rStyle w:val="MainTextTegn"/>
        </w:rPr>
        <w:t>measure</w:t>
      </w:r>
      <w:r w:rsidR="00F447AB" w:rsidRPr="00711CDC">
        <w:rPr>
          <w:rStyle w:val="MainTextTegn"/>
        </w:rPr>
        <w:t>.</w:t>
      </w:r>
      <w:r w:rsidR="000F622A">
        <w:rPr>
          <w:rStyle w:val="MainTextTegn"/>
        </w:rPr>
        <w:t xml:space="preserve"> During </w:t>
      </w:r>
      <w:r w:rsidR="007C344A">
        <w:rPr>
          <w:rStyle w:val="MainTextTegn"/>
        </w:rPr>
        <w:t xml:space="preserve">the </w:t>
      </w:r>
      <w:r w:rsidR="00876C98">
        <w:rPr>
          <w:rStyle w:val="MainTextTegn"/>
        </w:rPr>
        <w:t>high</w:t>
      </w:r>
      <w:r w:rsidR="000F622A">
        <w:rPr>
          <w:rStyle w:val="MainTextTegn"/>
        </w:rPr>
        <w:t xml:space="preserve"> visual, auditory or combined a</w:t>
      </w:r>
      <w:r w:rsidR="008B1ABE">
        <w:rPr>
          <w:rStyle w:val="MainTextTegn"/>
        </w:rPr>
        <w:t>u</w:t>
      </w:r>
      <w:r w:rsidR="000F622A">
        <w:rPr>
          <w:rStyle w:val="MainTextTegn"/>
        </w:rPr>
        <w:t>dio-visual feedback</w:t>
      </w:r>
      <w:r w:rsidR="008B1ABE">
        <w:rPr>
          <w:rStyle w:val="MainTextTegn"/>
        </w:rPr>
        <w:t xml:space="preserve"> </w:t>
      </w:r>
      <w:r w:rsidR="007C344A">
        <w:rPr>
          <w:rStyle w:val="MainTextTegn"/>
        </w:rPr>
        <w:t>tasks the tremor amplitude was significantly increased.</w:t>
      </w:r>
      <w:r w:rsidR="00862D91" w:rsidRPr="00711CDC">
        <w:rPr>
          <w:rStyle w:val="MainTextTegn"/>
        </w:rPr>
        <w:t xml:space="preserve"> </w:t>
      </w:r>
      <w:r w:rsidR="00000AF5">
        <w:rPr>
          <w:rStyle w:val="MainTextTegn"/>
        </w:rPr>
        <w:t>Augmented</w:t>
      </w:r>
      <w:r w:rsidR="006F1BDD" w:rsidRPr="00711CDC">
        <w:rPr>
          <w:rStyle w:val="MainTextTegn"/>
        </w:rPr>
        <w:t xml:space="preserve"> sensory feedback </w:t>
      </w:r>
      <w:r w:rsidR="00270E4C" w:rsidRPr="00711CDC">
        <w:rPr>
          <w:rStyle w:val="MainTextTegn"/>
        </w:rPr>
        <w:t>coincide</w:t>
      </w:r>
      <w:r w:rsidR="009E13ED" w:rsidRPr="00711CDC">
        <w:rPr>
          <w:rStyle w:val="MainTextTegn"/>
        </w:rPr>
        <w:t>d</w:t>
      </w:r>
      <w:r w:rsidR="00270E4C" w:rsidRPr="00711CDC">
        <w:rPr>
          <w:rStyle w:val="MainTextTegn"/>
        </w:rPr>
        <w:t xml:space="preserve"> with an increase</w:t>
      </w:r>
      <w:r w:rsidR="00874631">
        <w:rPr>
          <w:rStyle w:val="MainTextTegn"/>
        </w:rPr>
        <w:t>d</w:t>
      </w:r>
      <w:r w:rsidR="00270E4C" w:rsidRPr="00711CDC">
        <w:rPr>
          <w:rStyle w:val="MainTextTegn"/>
        </w:rPr>
        <w:t xml:space="preserve"> pupil </w:t>
      </w:r>
      <w:r w:rsidR="00A6110E" w:rsidRPr="00711CDC">
        <w:rPr>
          <w:rStyle w:val="MainTextTegn"/>
        </w:rPr>
        <w:t>diameter</w:t>
      </w:r>
      <w:r w:rsidR="009E13ED" w:rsidRPr="00711CDC">
        <w:rPr>
          <w:rStyle w:val="MainTextTegn"/>
        </w:rPr>
        <w:t xml:space="preserve"> in patients</w:t>
      </w:r>
      <w:r w:rsidR="00F81223" w:rsidRPr="00711CDC">
        <w:rPr>
          <w:rStyle w:val="MainTextTegn"/>
        </w:rPr>
        <w:t>,</w:t>
      </w:r>
      <w:r w:rsidR="009E13ED" w:rsidRPr="00711CDC">
        <w:rPr>
          <w:rStyle w:val="MainTextTegn"/>
        </w:rPr>
        <w:t xml:space="preserve"> but not</w:t>
      </w:r>
      <w:r w:rsidR="009E13ED">
        <w:rPr>
          <w:rStyle w:val="Heading2Char"/>
          <w:b w:val="0"/>
          <w:bCs w:val="0"/>
        </w:rPr>
        <w:t xml:space="preserve"> </w:t>
      </w:r>
      <w:r w:rsidR="009E13ED" w:rsidRPr="00711CDC">
        <w:rPr>
          <w:rStyle w:val="Heading2Char"/>
          <w:rFonts w:ascii="STIX Two Text" w:eastAsiaTheme="minorEastAsia" w:hAnsi="STIX Two Text"/>
          <w:b w:val="0"/>
          <w:bCs w:val="0"/>
          <w:iCs w:val="0"/>
          <w:color w:val="000000" w:themeColor="text1"/>
          <w:sz w:val="20"/>
          <w:szCs w:val="20"/>
        </w:rPr>
        <w:t xml:space="preserve">in controls. </w:t>
      </w:r>
      <w:r w:rsidR="009E13ED" w:rsidRPr="008474AF">
        <w:rPr>
          <w:rStyle w:val="Heading2Char"/>
          <w:rFonts w:ascii="STIX Two Text" w:eastAsiaTheme="minorEastAsia" w:hAnsi="STIX Two Text"/>
          <w:b w:val="0"/>
          <w:bCs w:val="0"/>
          <w:iCs w:val="0"/>
          <w:color w:val="000000" w:themeColor="text1"/>
          <w:sz w:val="20"/>
          <w:szCs w:val="20"/>
        </w:rPr>
        <w:t xml:space="preserve">Combined </w:t>
      </w:r>
      <w:r w:rsidR="00611FA4">
        <w:rPr>
          <w:rStyle w:val="Heading2Char"/>
          <w:rFonts w:ascii="STIX Two Text" w:eastAsiaTheme="minorEastAsia" w:hAnsi="STIX Two Text"/>
          <w:b w:val="0"/>
          <w:bCs w:val="0"/>
          <w:iCs w:val="0"/>
          <w:color w:val="000000" w:themeColor="text1"/>
          <w:sz w:val="20"/>
          <w:szCs w:val="20"/>
        </w:rPr>
        <w:t xml:space="preserve">audio-visual </w:t>
      </w:r>
      <w:r w:rsidR="0027778A" w:rsidRPr="008474AF">
        <w:rPr>
          <w:rStyle w:val="Heading2Char"/>
          <w:rFonts w:ascii="STIX Two Text" w:eastAsiaTheme="minorEastAsia" w:hAnsi="STIX Two Text"/>
          <w:b w:val="0"/>
          <w:bCs w:val="0"/>
          <w:iCs w:val="0"/>
          <w:color w:val="000000" w:themeColor="text1"/>
          <w:sz w:val="20"/>
          <w:szCs w:val="20"/>
        </w:rPr>
        <w:t>feedback evoke</w:t>
      </w:r>
      <w:r w:rsidR="0053419D" w:rsidRPr="008474AF">
        <w:rPr>
          <w:rStyle w:val="Heading2Char"/>
          <w:rFonts w:ascii="STIX Two Text" w:eastAsiaTheme="minorEastAsia" w:hAnsi="STIX Two Text"/>
          <w:b w:val="0"/>
          <w:bCs w:val="0"/>
          <w:iCs w:val="0"/>
          <w:color w:val="000000" w:themeColor="text1"/>
          <w:sz w:val="20"/>
          <w:szCs w:val="20"/>
        </w:rPr>
        <w:t>d</w:t>
      </w:r>
      <w:r w:rsidR="0027778A" w:rsidRPr="008474AF">
        <w:rPr>
          <w:rStyle w:val="Heading2Char"/>
          <w:rFonts w:ascii="STIX Two Text" w:eastAsiaTheme="minorEastAsia" w:hAnsi="STIX Two Text"/>
          <w:b w:val="0"/>
          <w:bCs w:val="0"/>
          <w:iCs w:val="0"/>
          <w:color w:val="000000" w:themeColor="text1"/>
          <w:sz w:val="20"/>
          <w:szCs w:val="20"/>
        </w:rPr>
        <w:t xml:space="preserve"> the largest </w:t>
      </w:r>
      <w:r w:rsidR="00E02EBA" w:rsidRPr="008474AF">
        <w:rPr>
          <w:rStyle w:val="Heading2Char"/>
          <w:rFonts w:ascii="STIX Two Text" w:eastAsiaTheme="minorEastAsia" w:hAnsi="STIX Two Text"/>
          <w:b w:val="0"/>
          <w:bCs w:val="0"/>
          <w:iCs w:val="0"/>
          <w:color w:val="000000" w:themeColor="text1"/>
          <w:sz w:val="20"/>
          <w:szCs w:val="20"/>
        </w:rPr>
        <w:t xml:space="preserve">increase </w:t>
      </w:r>
      <w:r w:rsidR="00B04F79">
        <w:rPr>
          <w:rStyle w:val="Heading2Char"/>
          <w:rFonts w:ascii="STIX Two Text" w:eastAsiaTheme="minorEastAsia" w:hAnsi="STIX Two Text"/>
          <w:b w:val="0"/>
          <w:bCs w:val="0"/>
          <w:iCs w:val="0"/>
          <w:color w:val="000000" w:themeColor="text1"/>
          <w:sz w:val="20"/>
          <w:szCs w:val="20"/>
        </w:rPr>
        <w:t>of</w:t>
      </w:r>
      <w:r w:rsidR="00E02EBA" w:rsidRPr="008474AF">
        <w:rPr>
          <w:rStyle w:val="Heading2Char"/>
          <w:rFonts w:ascii="STIX Two Text" w:eastAsiaTheme="minorEastAsia" w:hAnsi="STIX Two Text"/>
          <w:b w:val="0"/>
          <w:bCs w:val="0"/>
          <w:iCs w:val="0"/>
          <w:color w:val="000000" w:themeColor="text1"/>
          <w:sz w:val="20"/>
          <w:szCs w:val="20"/>
        </w:rPr>
        <w:t xml:space="preserve"> tremor amplitude and pupil diameter</w:t>
      </w:r>
      <w:r w:rsidR="00F81223" w:rsidRPr="008474AF">
        <w:rPr>
          <w:rStyle w:val="Heading2Char"/>
          <w:rFonts w:ascii="STIX Two Text" w:eastAsiaTheme="minorEastAsia" w:hAnsi="STIX Two Text"/>
          <w:b w:val="0"/>
          <w:bCs w:val="0"/>
          <w:iCs w:val="0"/>
          <w:color w:val="000000" w:themeColor="text1"/>
          <w:sz w:val="20"/>
          <w:szCs w:val="20"/>
        </w:rPr>
        <w:t xml:space="preserve"> in patients</w:t>
      </w:r>
      <w:r w:rsidR="00D16B87">
        <w:rPr>
          <w:rStyle w:val="Heading2Char"/>
          <w:rFonts w:ascii="STIX Two Text" w:eastAsiaTheme="minorEastAsia" w:hAnsi="STIX Two Text"/>
          <w:b w:val="0"/>
          <w:bCs w:val="0"/>
          <w:iCs w:val="0"/>
          <w:color w:val="000000" w:themeColor="text1"/>
          <w:sz w:val="20"/>
          <w:szCs w:val="20"/>
        </w:rPr>
        <w:t xml:space="preserve"> and additionally, a significant increase of </w:t>
      </w:r>
      <w:r w:rsidR="000B1BBB">
        <w:rPr>
          <w:rStyle w:val="Heading2Char"/>
          <w:rFonts w:ascii="STIX Two Text" w:eastAsiaTheme="minorEastAsia" w:hAnsi="STIX Two Text"/>
          <w:b w:val="0"/>
          <w:bCs w:val="0"/>
          <w:iCs w:val="0"/>
          <w:color w:val="000000" w:themeColor="text1"/>
          <w:sz w:val="20"/>
          <w:szCs w:val="20"/>
        </w:rPr>
        <w:t>tremor force in controls</w:t>
      </w:r>
      <w:r w:rsidR="00E02EBA" w:rsidRPr="008474AF">
        <w:rPr>
          <w:rStyle w:val="Heading2Char"/>
          <w:rFonts w:ascii="STIX Two Text" w:eastAsiaTheme="minorEastAsia" w:hAnsi="STIX Two Text"/>
          <w:b w:val="0"/>
          <w:bCs w:val="0"/>
          <w:iCs w:val="0"/>
          <w:color w:val="000000" w:themeColor="text1"/>
          <w:sz w:val="20"/>
          <w:szCs w:val="20"/>
        </w:rPr>
        <w:t>.</w:t>
      </w:r>
    </w:p>
    <w:p w14:paraId="07FC9F60" w14:textId="46B0C38E" w:rsidR="009D1BB8" w:rsidRDefault="00C22F98" w:rsidP="00666225">
      <w:pPr>
        <w:pStyle w:val="MainText"/>
        <w:rPr>
          <w:rStyle w:val="Heading2Char"/>
          <w:rFonts w:ascii="STIX Two Text" w:eastAsiaTheme="minorEastAsia" w:hAnsi="STIX Two Text"/>
          <w:b w:val="0"/>
          <w:bCs w:val="0"/>
          <w:iCs w:val="0"/>
          <w:color w:val="000000" w:themeColor="text1"/>
          <w:sz w:val="20"/>
          <w:szCs w:val="20"/>
        </w:rPr>
      </w:pPr>
      <w:r>
        <w:rPr>
          <w:rStyle w:val="Heading2Char"/>
          <w:rFonts w:ascii="STIX Two Text" w:eastAsiaTheme="minorEastAsia" w:hAnsi="STIX Two Text"/>
          <w:b w:val="0"/>
          <w:bCs w:val="0"/>
          <w:iCs w:val="0"/>
          <w:color w:val="000000" w:themeColor="text1"/>
          <w:sz w:val="20"/>
          <w:szCs w:val="20"/>
        </w:rPr>
        <w:t>While it</w:t>
      </w:r>
      <w:r w:rsidRPr="00711CDC">
        <w:rPr>
          <w:rStyle w:val="Heading2Char"/>
          <w:rFonts w:ascii="STIX Two Text" w:eastAsiaTheme="minorEastAsia" w:hAnsi="STIX Two Text"/>
          <w:b w:val="0"/>
          <w:bCs w:val="0"/>
          <w:iCs w:val="0"/>
          <w:color w:val="000000" w:themeColor="text1"/>
          <w:sz w:val="20"/>
          <w:szCs w:val="20"/>
        </w:rPr>
        <w:t xml:space="preserve"> is </w:t>
      </w:r>
      <w:r>
        <w:rPr>
          <w:rStyle w:val="Heading2Char"/>
          <w:rFonts w:ascii="STIX Two Text" w:eastAsiaTheme="minorEastAsia" w:hAnsi="STIX Two Text"/>
          <w:b w:val="0"/>
          <w:bCs w:val="0"/>
          <w:iCs w:val="0"/>
          <w:color w:val="000000" w:themeColor="text1"/>
          <w:sz w:val="20"/>
          <w:szCs w:val="20"/>
        </w:rPr>
        <w:t>well described</w:t>
      </w:r>
      <w:r w:rsidRPr="00711CDC">
        <w:rPr>
          <w:rStyle w:val="Heading2Char"/>
          <w:rFonts w:ascii="STIX Two Text" w:eastAsiaTheme="minorEastAsia" w:hAnsi="STIX Two Text"/>
          <w:b w:val="0"/>
          <w:bCs w:val="0"/>
          <w:iCs w:val="0"/>
          <w:color w:val="000000" w:themeColor="text1"/>
          <w:sz w:val="20"/>
          <w:szCs w:val="20"/>
        </w:rPr>
        <w:t>, that visual feedback modulates action tremor</w:t>
      </w:r>
      <w:r>
        <w:rPr>
          <w:rStyle w:val="Heading2Char"/>
          <w:rFonts w:ascii="STIX Two Text" w:eastAsiaTheme="minorEastAsia" w:hAnsi="STIX Two Text"/>
          <w:b w:val="0"/>
          <w:bCs w:val="0"/>
          <w:iCs w:val="0"/>
          <w:color w:val="000000" w:themeColor="text1"/>
          <w:sz w:val="20"/>
          <w:szCs w:val="20"/>
        </w:rPr>
        <w:t xml:space="preserve"> amplitude</w:t>
      </w:r>
      <w:r w:rsidRPr="00711CDC">
        <w:rPr>
          <w:rStyle w:val="Heading2Char"/>
          <w:rFonts w:ascii="STIX Two Text" w:eastAsiaTheme="minorEastAsia" w:hAnsi="STIX Two Text"/>
          <w:b w:val="0"/>
          <w:bCs w:val="0"/>
          <w:iCs w:val="0"/>
          <w:color w:val="000000" w:themeColor="text1"/>
          <w:sz w:val="20"/>
          <w:szCs w:val="20"/>
        </w:rPr>
        <w:t xml:space="preserve"> in different </w:t>
      </w:r>
      <w:r w:rsidR="004E50C2">
        <w:rPr>
          <w:rStyle w:val="Heading2Char"/>
          <w:rFonts w:ascii="STIX Two Text" w:eastAsiaTheme="minorEastAsia" w:hAnsi="STIX Two Text"/>
          <w:b w:val="0"/>
          <w:bCs w:val="0"/>
          <w:iCs w:val="0"/>
          <w:color w:val="000000" w:themeColor="text1"/>
          <w:sz w:val="20"/>
          <w:szCs w:val="20"/>
        </w:rPr>
        <w:t xml:space="preserve">underlying </w:t>
      </w:r>
      <w:r w:rsidRPr="00711CDC">
        <w:rPr>
          <w:rStyle w:val="Heading2Char"/>
          <w:rFonts w:ascii="STIX Two Text" w:eastAsiaTheme="minorEastAsia" w:hAnsi="STIX Two Text"/>
          <w:b w:val="0"/>
          <w:bCs w:val="0"/>
          <w:iCs w:val="0"/>
          <w:color w:val="000000" w:themeColor="text1"/>
          <w:sz w:val="20"/>
          <w:szCs w:val="20"/>
        </w:rPr>
        <w:t>disease conditions like multiple sclerosis</w:t>
      </w:r>
      <w:r>
        <w:rPr>
          <w:rStyle w:val="Heading2Char"/>
          <w:rFonts w:ascii="STIX Two Text" w:eastAsiaTheme="minorEastAsia" w:hAnsi="STIX Two Text"/>
          <w:b w:val="0"/>
          <w:bCs w:val="0"/>
          <w:iCs w:val="0"/>
          <w:color w:val="000000" w:themeColor="text1"/>
          <w:sz w:val="20"/>
          <w:szCs w:val="20"/>
        </w:rPr>
        <w:t xml:space="preserve">, </w:t>
      </w:r>
      <w:r w:rsidRPr="00711CDC">
        <w:rPr>
          <w:rStyle w:val="Heading2Char"/>
          <w:rFonts w:ascii="STIX Two Text" w:eastAsiaTheme="minorEastAsia" w:hAnsi="STIX Two Text"/>
          <w:b w:val="0"/>
          <w:bCs w:val="0"/>
          <w:iCs w:val="0"/>
          <w:color w:val="000000" w:themeColor="text1"/>
          <w:sz w:val="20"/>
          <w:szCs w:val="20"/>
        </w:rPr>
        <w:t>ET</w:t>
      </w:r>
      <w:r>
        <w:rPr>
          <w:rStyle w:val="Heading2Char"/>
          <w:rFonts w:ascii="STIX Two Text" w:eastAsiaTheme="minorEastAsia" w:hAnsi="STIX Two Text"/>
          <w:b w:val="0"/>
          <w:bCs w:val="0"/>
          <w:iCs w:val="0"/>
          <w:color w:val="000000" w:themeColor="text1"/>
          <w:sz w:val="20"/>
          <w:szCs w:val="20"/>
        </w:rPr>
        <w:t xml:space="preserve"> and dystonic tremor</w:t>
      </w:r>
      <w:r w:rsidR="00103B38">
        <w:rPr>
          <w:rStyle w:val="Heading2Char"/>
          <w:rFonts w:ascii="STIX Two Text" w:eastAsiaTheme="minorEastAsia" w:hAnsi="STIX Two Text"/>
          <w:b w:val="0"/>
          <w:bCs w:val="0"/>
          <w:iCs w:val="0"/>
          <w:color w:val="000000" w:themeColor="text1"/>
          <w:sz w:val="20"/>
          <w:szCs w:val="20"/>
        </w:rPr>
        <w:t xml:space="preserve"> </w:t>
      </w:r>
      <w:r>
        <w:rPr>
          <w:rStyle w:val="Heading2Char"/>
          <w:rFonts w:ascii="STIX Two Text" w:eastAsiaTheme="minorEastAsia" w:hAnsi="STIX Two Text"/>
          <w:b w:val="0"/>
          <w:bCs w:val="0"/>
          <w:iCs w:val="0"/>
          <w:color w:val="000000" w:themeColor="text1"/>
          <w:sz w:val="20"/>
          <w:szCs w:val="20"/>
        </w:rPr>
        <w:fldChar w:fldCharType="begin">
          <w:fldData xml:space="preserve">PEVuZE5vdGU+PENpdGU+PEF1dGhvcj5TYW5lczwvQXV0aG9yPjxZZWFyPjE5ODg8L1llYXI+PFJl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</w:fldData>
        </w:fldChar>
      </w:r>
      <w:r>
        <w:rPr>
          <w:rStyle w:val="Heading2Char"/>
          <w:rFonts w:ascii="STIX Two Text" w:eastAsiaTheme="minorEastAsia" w:hAnsi="STIX Two Text"/>
          <w:b w:val="0"/>
          <w:bCs w:val="0"/>
          <w:iCs w:val="0"/>
          <w:color w:val="000000" w:themeColor="text1"/>
          <w:sz w:val="20"/>
          <w:szCs w:val="20"/>
        </w:rPr>
        <w:instrText xml:space="preserve"> ADDIN EN.CITE </w:instrText>
      </w:r>
      <w:r>
        <w:rPr>
          <w:rStyle w:val="Heading2Char"/>
          <w:rFonts w:ascii="STIX Two Text" w:eastAsiaTheme="minorEastAsia" w:hAnsi="STIX Two Text"/>
          <w:b w:val="0"/>
          <w:bCs w:val="0"/>
          <w:iCs w:val="0"/>
          <w:color w:val="000000" w:themeColor="text1"/>
          <w:sz w:val="20"/>
          <w:szCs w:val="20"/>
        </w:rPr>
        <w:fldChar w:fldCharType="begin">
          <w:fldData xml:space="preserve">PEVuZE5vdGU+PENpdGU+PEF1dGhvcj5TYW5lczwvQXV0aG9yPjxZZWFyPjE5ODg8L1llYXI+PFJl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</w:fldData>
        </w:fldChar>
      </w:r>
      <w:r>
        <w:rPr>
          <w:rStyle w:val="Heading2Char"/>
          <w:rFonts w:ascii="STIX Two Text" w:eastAsiaTheme="minorEastAsia" w:hAnsi="STIX Two Text"/>
          <w:b w:val="0"/>
          <w:bCs w:val="0"/>
          <w:iCs w:val="0"/>
          <w:color w:val="000000" w:themeColor="text1"/>
          <w:sz w:val="20"/>
          <w:szCs w:val="20"/>
        </w:rPr>
        <w:instrText xml:space="preserve"> ADDIN EN.CITE.DATA </w:instrText>
      </w:r>
      <w:r>
        <w:rPr>
          <w:rStyle w:val="Heading2Char"/>
          <w:rFonts w:ascii="STIX Two Text" w:eastAsiaTheme="minorEastAsia" w:hAnsi="STIX Two Text"/>
          <w:b w:val="0"/>
          <w:bCs w:val="0"/>
          <w:iCs w:val="0"/>
          <w:color w:val="000000" w:themeColor="text1"/>
          <w:sz w:val="20"/>
          <w:szCs w:val="20"/>
        </w:rPr>
      </w:r>
      <w:r>
        <w:rPr>
          <w:rStyle w:val="Heading2Char"/>
          <w:rFonts w:ascii="STIX Two Text" w:eastAsiaTheme="minorEastAsia" w:hAnsi="STIX Two Text"/>
          <w:b w:val="0"/>
          <w:bCs w:val="0"/>
          <w:iCs w:val="0"/>
          <w:color w:val="000000" w:themeColor="text1"/>
          <w:sz w:val="20"/>
          <w:szCs w:val="20"/>
        </w:rPr>
        <w:fldChar w:fldCharType="end"/>
      </w:r>
      <w:r>
        <w:rPr>
          <w:rStyle w:val="Heading2Char"/>
          <w:rFonts w:ascii="STIX Two Text" w:eastAsiaTheme="minorEastAsia" w:hAnsi="STIX Two Text"/>
          <w:b w:val="0"/>
          <w:bCs w:val="0"/>
          <w:iCs w:val="0"/>
          <w:color w:val="000000" w:themeColor="text1"/>
          <w:sz w:val="20"/>
          <w:szCs w:val="20"/>
        </w:rPr>
      </w:r>
      <w:r>
        <w:rPr>
          <w:rStyle w:val="Heading2Char"/>
          <w:rFonts w:ascii="STIX Two Text" w:eastAsiaTheme="minorEastAsia" w:hAnsi="STIX Two Text"/>
          <w:b w:val="0"/>
          <w:bCs w:val="0"/>
          <w:iCs w:val="0"/>
          <w:color w:val="000000" w:themeColor="text1"/>
          <w:sz w:val="20"/>
          <w:szCs w:val="20"/>
        </w:rPr>
        <w:fldChar w:fldCharType="separate"/>
      </w:r>
      <w:r>
        <w:rPr>
          <w:rStyle w:val="Heading2Char"/>
          <w:rFonts w:ascii="STIX Two Text" w:eastAsiaTheme="minorEastAsia" w:hAnsi="STIX Two Text"/>
          <w:b w:val="0"/>
          <w:bCs w:val="0"/>
          <w:iCs w:val="0"/>
          <w:noProof/>
          <w:color w:val="000000" w:themeColor="text1"/>
          <w:sz w:val="20"/>
          <w:szCs w:val="20"/>
        </w:rPr>
        <w:t>(Sanes, LeWitt et al. 1988, Keogh, Morrison et al. 2004, Feys, Helsen et al. 2006, Gironell, Ribosa-Nogue et al. 2012)</w:t>
      </w:r>
      <w:r>
        <w:rPr>
          <w:rStyle w:val="Heading2Char"/>
          <w:rFonts w:ascii="STIX Two Text" w:eastAsiaTheme="minorEastAsia" w:hAnsi="STIX Two Text"/>
          <w:b w:val="0"/>
          <w:bCs w:val="0"/>
          <w:iCs w:val="0"/>
          <w:color w:val="000000" w:themeColor="text1"/>
          <w:sz w:val="20"/>
          <w:szCs w:val="20"/>
        </w:rPr>
        <w:fldChar w:fldCharType="end"/>
      </w:r>
      <w:r>
        <w:rPr>
          <w:rStyle w:val="Heading2Char"/>
          <w:rFonts w:ascii="STIX Two Text" w:eastAsiaTheme="minorEastAsia" w:hAnsi="STIX Two Text"/>
          <w:b w:val="0"/>
          <w:bCs w:val="0"/>
          <w:iCs w:val="0"/>
          <w:color w:val="000000" w:themeColor="text1"/>
          <w:sz w:val="20"/>
          <w:szCs w:val="20"/>
        </w:rPr>
        <w:t xml:space="preserve">, </w:t>
      </w:r>
      <w:r w:rsidR="00D0724E">
        <w:rPr>
          <w:rStyle w:val="Heading2Char"/>
          <w:rFonts w:ascii="STIX Two Text" w:eastAsiaTheme="minorEastAsia" w:hAnsi="STIX Two Text"/>
          <w:b w:val="0"/>
          <w:bCs w:val="0"/>
          <w:iCs w:val="0"/>
          <w:color w:val="000000" w:themeColor="text1"/>
          <w:sz w:val="20"/>
          <w:szCs w:val="20"/>
        </w:rPr>
        <w:t>our study</w:t>
      </w:r>
      <w:r w:rsidR="00CC1D36" w:rsidRPr="00711CDC">
        <w:rPr>
          <w:rStyle w:val="Heading2Char"/>
          <w:rFonts w:ascii="STIX Two Text" w:eastAsiaTheme="minorEastAsia" w:hAnsi="STIX Two Text"/>
          <w:b w:val="0"/>
          <w:bCs w:val="0"/>
          <w:iCs w:val="0"/>
          <w:color w:val="000000" w:themeColor="text1"/>
          <w:sz w:val="20"/>
          <w:szCs w:val="20"/>
        </w:rPr>
        <w:t xml:space="preserve"> is the first to show that </w:t>
      </w:r>
      <w:r w:rsidR="00577E42" w:rsidRPr="00711CDC">
        <w:rPr>
          <w:rStyle w:val="Heading2Char"/>
          <w:rFonts w:ascii="STIX Two Text" w:eastAsiaTheme="minorEastAsia" w:hAnsi="STIX Two Text"/>
          <w:b w:val="0"/>
          <w:bCs w:val="0"/>
          <w:iCs w:val="0"/>
          <w:color w:val="000000" w:themeColor="text1"/>
          <w:sz w:val="20"/>
          <w:szCs w:val="20"/>
        </w:rPr>
        <w:t>the amplitude of target</w:t>
      </w:r>
      <w:r w:rsidR="008B555B">
        <w:rPr>
          <w:rStyle w:val="Heading2Char"/>
          <w:rFonts w:ascii="STIX Two Text" w:eastAsiaTheme="minorEastAsia" w:hAnsi="STIX Two Text"/>
          <w:b w:val="0"/>
          <w:bCs w:val="0"/>
          <w:iCs w:val="0"/>
          <w:color w:val="000000" w:themeColor="text1"/>
          <w:sz w:val="20"/>
          <w:szCs w:val="20"/>
        </w:rPr>
        <w:t xml:space="preserve"> force</w:t>
      </w:r>
      <w:r w:rsidR="00577E42" w:rsidRPr="00711CDC">
        <w:rPr>
          <w:rStyle w:val="Heading2Char"/>
          <w:rFonts w:ascii="STIX Two Text" w:eastAsiaTheme="minorEastAsia" w:hAnsi="STIX Two Text"/>
          <w:b w:val="0"/>
          <w:bCs w:val="0"/>
          <w:iCs w:val="0"/>
          <w:color w:val="000000" w:themeColor="text1"/>
          <w:sz w:val="20"/>
          <w:szCs w:val="20"/>
        </w:rPr>
        <w:t xml:space="preserve"> tremor in ET</w:t>
      </w:r>
      <w:r w:rsidR="00BE39EF">
        <w:rPr>
          <w:rStyle w:val="Heading2Char"/>
          <w:rFonts w:ascii="STIX Two Text" w:eastAsiaTheme="minorEastAsia" w:hAnsi="STIX Two Text"/>
          <w:b w:val="0"/>
          <w:bCs w:val="0"/>
          <w:iCs w:val="0"/>
          <w:color w:val="000000" w:themeColor="text1"/>
          <w:sz w:val="20"/>
          <w:szCs w:val="20"/>
        </w:rPr>
        <w:t xml:space="preserve"> is modulated</w:t>
      </w:r>
      <w:r w:rsidR="00873502">
        <w:rPr>
          <w:rStyle w:val="Heading2Char"/>
          <w:rFonts w:ascii="STIX Two Text" w:eastAsiaTheme="minorEastAsia" w:hAnsi="STIX Two Text"/>
          <w:b w:val="0"/>
          <w:bCs w:val="0"/>
          <w:iCs w:val="0"/>
          <w:color w:val="000000" w:themeColor="text1"/>
          <w:sz w:val="20"/>
          <w:szCs w:val="20"/>
        </w:rPr>
        <w:t xml:space="preserve"> </w:t>
      </w:r>
      <w:r w:rsidR="00BE39EF">
        <w:rPr>
          <w:rStyle w:val="Heading2Char"/>
          <w:rFonts w:ascii="STIX Two Text" w:eastAsiaTheme="minorEastAsia" w:hAnsi="STIX Two Text"/>
          <w:b w:val="0"/>
          <w:bCs w:val="0"/>
          <w:iCs w:val="0"/>
          <w:color w:val="000000" w:themeColor="text1"/>
          <w:sz w:val="20"/>
          <w:szCs w:val="20"/>
        </w:rPr>
        <w:t xml:space="preserve">by </w:t>
      </w:r>
      <w:r w:rsidR="00EC5749">
        <w:rPr>
          <w:rStyle w:val="Heading2Char"/>
          <w:rFonts w:ascii="STIX Two Text" w:eastAsiaTheme="minorEastAsia" w:hAnsi="STIX Two Text"/>
          <w:b w:val="0"/>
          <w:bCs w:val="0"/>
          <w:iCs w:val="0"/>
          <w:color w:val="000000" w:themeColor="text1"/>
          <w:sz w:val="20"/>
          <w:szCs w:val="20"/>
        </w:rPr>
        <w:t xml:space="preserve">a </w:t>
      </w:r>
      <w:r w:rsidR="00BE39EF">
        <w:rPr>
          <w:rStyle w:val="Heading2Char"/>
          <w:rFonts w:ascii="STIX Two Text" w:eastAsiaTheme="minorEastAsia" w:hAnsi="STIX Two Text"/>
          <w:b w:val="0"/>
          <w:bCs w:val="0"/>
          <w:iCs w:val="0"/>
          <w:color w:val="000000" w:themeColor="text1"/>
          <w:sz w:val="20"/>
          <w:szCs w:val="20"/>
        </w:rPr>
        <w:t>different</w:t>
      </w:r>
      <w:r w:rsidR="0001513A">
        <w:rPr>
          <w:rStyle w:val="Heading2Char"/>
          <w:rFonts w:ascii="STIX Two Text" w:eastAsiaTheme="minorEastAsia" w:hAnsi="STIX Two Text"/>
          <w:b w:val="0"/>
          <w:bCs w:val="0"/>
          <w:iCs w:val="0"/>
          <w:color w:val="000000" w:themeColor="text1"/>
          <w:sz w:val="20"/>
          <w:szCs w:val="20"/>
        </w:rPr>
        <w:t xml:space="preserve"> </w:t>
      </w:r>
      <w:r w:rsidR="00EC5749">
        <w:rPr>
          <w:rStyle w:val="Heading2Char"/>
          <w:rFonts w:ascii="STIX Two Text" w:eastAsiaTheme="minorEastAsia" w:hAnsi="STIX Two Text"/>
          <w:b w:val="0"/>
          <w:bCs w:val="0"/>
          <w:iCs w:val="0"/>
          <w:color w:val="000000" w:themeColor="text1"/>
          <w:sz w:val="20"/>
          <w:szCs w:val="20"/>
        </w:rPr>
        <w:t>quality</w:t>
      </w:r>
      <w:r w:rsidR="00BE39EF">
        <w:rPr>
          <w:rStyle w:val="Heading2Char"/>
          <w:rFonts w:ascii="STIX Two Text" w:eastAsiaTheme="minorEastAsia" w:hAnsi="STIX Two Text"/>
          <w:b w:val="0"/>
          <w:bCs w:val="0"/>
          <w:iCs w:val="0"/>
          <w:color w:val="000000" w:themeColor="text1"/>
          <w:sz w:val="20"/>
          <w:szCs w:val="20"/>
        </w:rPr>
        <w:t xml:space="preserve"> of sensory feedback</w:t>
      </w:r>
      <w:r w:rsidR="00634935">
        <w:rPr>
          <w:rStyle w:val="Heading2Char"/>
          <w:rFonts w:ascii="STIX Two Text" w:eastAsiaTheme="minorEastAsia" w:hAnsi="STIX Two Text"/>
          <w:b w:val="0"/>
          <w:bCs w:val="0"/>
          <w:iCs w:val="0"/>
          <w:color w:val="000000" w:themeColor="text1"/>
          <w:sz w:val="20"/>
          <w:szCs w:val="20"/>
        </w:rPr>
        <w:t xml:space="preserve"> (i.e. auditory)</w:t>
      </w:r>
      <w:r w:rsidR="00FA3AE7">
        <w:rPr>
          <w:rStyle w:val="Heading2Char"/>
          <w:rFonts w:ascii="STIX Two Text" w:eastAsiaTheme="minorEastAsia" w:hAnsi="STIX Two Text"/>
          <w:b w:val="0"/>
          <w:bCs w:val="0"/>
          <w:iCs w:val="0"/>
          <w:color w:val="000000" w:themeColor="text1"/>
          <w:sz w:val="20"/>
          <w:szCs w:val="20"/>
        </w:rPr>
        <w:t xml:space="preserve"> </w:t>
      </w:r>
      <w:r w:rsidR="00AE4440">
        <w:rPr>
          <w:rStyle w:val="Heading2Char"/>
          <w:rFonts w:ascii="STIX Two Text" w:eastAsiaTheme="minorEastAsia" w:hAnsi="STIX Two Text"/>
          <w:b w:val="0"/>
          <w:bCs w:val="0"/>
          <w:iCs w:val="0"/>
          <w:color w:val="000000" w:themeColor="text1"/>
          <w:sz w:val="20"/>
          <w:szCs w:val="20"/>
        </w:rPr>
        <w:t>in a comparable</w:t>
      </w:r>
      <w:r w:rsidR="00FA093F">
        <w:rPr>
          <w:rStyle w:val="Heading2Char"/>
          <w:rFonts w:ascii="STIX Two Text" w:eastAsiaTheme="minorEastAsia" w:hAnsi="STIX Two Text"/>
          <w:b w:val="0"/>
          <w:bCs w:val="0"/>
          <w:iCs w:val="0"/>
          <w:color w:val="000000" w:themeColor="text1"/>
          <w:sz w:val="20"/>
          <w:szCs w:val="20"/>
        </w:rPr>
        <w:t xml:space="preserve"> </w:t>
      </w:r>
      <w:r w:rsidR="00F865C4">
        <w:rPr>
          <w:rStyle w:val="Heading2Char"/>
          <w:rFonts w:ascii="STIX Two Text" w:eastAsiaTheme="minorEastAsia" w:hAnsi="STIX Two Text"/>
          <w:b w:val="0"/>
          <w:bCs w:val="0"/>
          <w:iCs w:val="0"/>
          <w:color w:val="000000" w:themeColor="text1"/>
          <w:sz w:val="20"/>
          <w:szCs w:val="20"/>
        </w:rPr>
        <w:t>scale.</w:t>
      </w:r>
      <w:r w:rsidR="00C77B24">
        <w:rPr>
          <w:rStyle w:val="Heading2Char"/>
          <w:rFonts w:ascii="STIX Two Text" w:eastAsiaTheme="minorEastAsia" w:hAnsi="STIX Two Text"/>
          <w:b w:val="0"/>
          <w:bCs w:val="0"/>
          <w:iCs w:val="0"/>
          <w:color w:val="000000" w:themeColor="text1"/>
          <w:sz w:val="20"/>
          <w:szCs w:val="20"/>
        </w:rPr>
        <w:t xml:space="preserve"> </w:t>
      </w:r>
    </w:p>
    <w:p w14:paraId="15C8153D" w14:textId="350886F0" w:rsidR="00EF5151" w:rsidRDefault="00BE401E" w:rsidP="00C12095">
      <w:pPr>
        <w:pStyle w:val="MainText"/>
        <w:rPr>
          <w:rStyle w:val="Heading2Char"/>
          <w:rFonts w:ascii="STIX Two Text" w:eastAsiaTheme="minorEastAsia" w:hAnsi="STIX Two Text"/>
          <w:b w:val="0"/>
          <w:bCs w:val="0"/>
          <w:iCs w:val="0"/>
          <w:noProof/>
          <w:color w:val="000000" w:themeColor="text1"/>
          <w:sz w:val="20"/>
          <w:szCs w:val="20"/>
        </w:rPr>
      </w:pPr>
      <w:r>
        <w:rPr>
          <w:rStyle w:val="Heading2Char"/>
          <w:rFonts w:ascii="STIX Two Text" w:eastAsiaTheme="minorEastAsia" w:hAnsi="STIX Two Text"/>
          <w:b w:val="0"/>
          <w:bCs w:val="0"/>
          <w:iCs w:val="0"/>
          <w:color w:val="000000" w:themeColor="text1"/>
          <w:sz w:val="20"/>
          <w:szCs w:val="20"/>
        </w:rPr>
        <w:t xml:space="preserve">The </w:t>
      </w:r>
      <w:r w:rsidR="00D30A08">
        <w:rPr>
          <w:rStyle w:val="Heading2Char"/>
          <w:rFonts w:ascii="STIX Two Text" w:eastAsiaTheme="minorEastAsia" w:hAnsi="STIX Two Text"/>
          <w:b w:val="0"/>
          <w:bCs w:val="0"/>
          <w:iCs w:val="0"/>
          <w:color w:val="000000" w:themeColor="text1"/>
          <w:sz w:val="20"/>
          <w:szCs w:val="20"/>
        </w:rPr>
        <w:t>increase of the tremor amplitude</w:t>
      </w:r>
      <w:r w:rsidR="006C3FD5">
        <w:rPr>
          <w:rStyle w:val="Heading2Char"/>
          <w:rFonts w:ascii="STIX Two Text" w:eastAsiaTheme="minorEastAsia" w:hAnsi="STIX Two Text"/>
          <w:b w:val="0"/>
          <w:bCs w:val="0"/>
          <w:iCs w:val="0"/>
          <w:color w:val="000000" w:themeColor="text1"/>
          <w:sz w:val="20"/>
          <w:szCs w:val="20"/>
        </w:rPr>
        <w:t xml:space="preserve"> </w:t>
      </w:r>
      <w:r w:rsidR="00B84F4E">
        <w:rPr>
          <w:rStyle w:val="Heading2Char"/>
          <w:rFonts w:ascii="STIX Two Text" w:eastAsiaTheme="minorEastAsia" w:hAnsi="STIX Two Text"/>
          <w:b w:val="0"/>
          <w:bCs w:val="0"/>
          <w:iCs w:val="0"/>
          <w:color w:val="000000" w:themeColor="text1"/>
          <w:sz w:val="20"/>
          <w:szCs w:val="20"/>
        </w:rPr>
        <w:t>during the auditory-only condition</w:t>
      </w:r>
      <w:r w:rsidR="00D30A08">
        <w:rPr>
          <w:rStyle w:val="Heading2Char"/>
          <w:rFonts w:ascii="STIX Two Text" w:eastAsiaTheme="minorEastAsia" w:hAnsi="STIX Two Text"/>
          <w:b w:val="0"/>
          <w:bCs w:val="0"/>
          <w:iCs w:val="0"/>
          <w:color w:val="000000" w:themeColor="text1"/>
          <w:sz w:val="20"/>
          <w:szCs w:val="20"/>
        </w:rPr>
        <w:t xml:space="preserve"> cannot be explained by an increased error</w:t>
      </w:r>
      <w:r w:rsidR="00B84F4E">
        <w:rPr>
          <w:rStyle w:val="Heading2Char"/>
          <w:rFonts w:ascii="STIX Two Text" w:eastAsiaTheme="minorEastAsia" w:hAnsi="STIX Two Text"/>
          <w:b w:val="0"/>
          <w:bCs w:val="0"/>
          <w:iCs w:val="0"/>
          <w:color w:val="000000" w:themeColor="text1"/>
          <w:sz w:val="20"/>
          <w:szCs w:val="20"/>
        </w:rPr>
        <w:t xml:space="preserve"> since the </w:t>
      </w:r>
      <w:r w:rsidR="00B84F4E">
        <w:rPr>
          <w:noProof/>
        </w:rPr>
        <w:t>MF, RMSE and 0-3 Hz force power as markers for non-tremulous movements did not differ between the conditions or groups.</w:t>
      </w:r>
    </w:p>
    <w:p w14:paraId="23A3B94C" w14:textId="134BDDDF" w:rsidR="004E1383" w:rsidRDefault="00EE6A2D" w:rsidP="00C12095">
      <w:pPr>
        <w:pStyle w:val="MainText"/>
      </w:pPr>
      <w:r>
        <w:rPr>
          <w:rStyle w:val="Heading2Char"/>
          <w:rFonts w:ascii="STIX Two Text" w:eastAsiaTheme="minorEastAsia" w:hAnsi="STIX Two Text"/>
          <w:b w:val="0"/>
          <w:bCs w:val="0"/>
          <w:iCs w:val="0"/>
          <w:color w:val="000000" w:themeColor="text1"/>
          <w:sz w:val="20"/>
          <w:szCs w:val="20"/>
        </w:rPr>
        <w:t>Our findings raise</w:t>
      </w:r>
      <w:r w:rsidR="00C12095">
        <w:rPr>
          <w:rStyle w:val="Heading2Char"/>
          <w:rFonts w:ascii="STIX Two Text" w:eastAsiaTheme="minorEastAsia" w:hAnsi="STIX Two Text"/>
          <w:b w:val="0"/>
          <w:bCs w:val="0"/>
          <w:iCs w:val="0"/>
          <w:color w:val="000000" w:themeColor="text1"/>
          <w:sz w:val="20"/>
          <w:szCs w:val="20"/>
        </w:rPr>
        <w:t xml:space="preserve"> the question, </w:t>
      </w:r>
      <w:r w:rsidR="001645E0">
        <w:t>whether</w:t>
      </w:r>
      <w:r w:rsidR="001645E0" w:rsidRPr="0001513A">
        <w:t xml:space="preserve"> </w:t>
      </w:r>
      <w:r w:rsidR="00C12095" w:rsidRPr="0001513A">
        <w:t xml:space="preserve">there is a common underlying mechanism for sensory feedback induced tremor modulation in the context of different sensory qualities. </w:t>
      </w:r>
    </w:p>
    <w:p w14:paraId="435B7B40" w14:textId="5E41F844" w:rsidR="00403C53" w:rsidRPr="0001513A" w:rsidRDefault="00403C53" w:rsidP="00403C53">
      <w:pPr>
        <w:pStyle w:val="MainText"/>
      </w:pPr>
      <w:r w:rsidRPr="00D565D6">
        <w:t xml:space="preserve">A recent functional MRI study found -apart from the well-known cerebello-thalamo-motor cortical </w:t>
      </w:r>
      <w:r>
        <w:t>tremor circuit</w:t>
      </w:r>
      <w:r w:rsidRPr="00D565D6">
        <w:t xml:space="preserve">- a widespread visually sensitive network including key regions in the visual cortex and </w:t>
      </w:r>
      <w:r w:rsidRPr="0001513A">
        <w:t>parietal lobule associated with alterations of essential tremor amplitude during visual feedback manipulation in a grip force task</w:t>
      </w:r>
      <w:r w:rsidR="001645E0">
        <w:t xml:space="preserve"> </w:t>
      </w:r>
      <w:r w:rsidRPr="0001513A">
        <w:fldChar w:fldCharType="begin"/>
      </w:r>
      <w:r w:rsidRPr="0001513A">
        <w:instrText xml:space="preserve"> ADDIN EN.CITE &lt;EndNote&gt;&lt;Cite&gt;&lt;Author&gt;Archer&lt;/Author&gt;&lt;Year&gt;2017&lt;/Year&gt;&lt;RecNum&gt;964&lt;/RecNum&gt;&lt;DisplayText&gt;(Archer, Coombes et al. 2017)&lt;/DisplayText&gt;&lt;record&gt;&lt;rec-number&gt;964&lt;/rec-number&gt;&lt;foreign-keys&gt;&lt;key app="EN" db-id="a5xzr5prx09rz4ex9x2vssxl5tf9daezarrw" timestamp="1514892731"&gt;964&lt;/key&gt;&lt;/foreign-keys&gt;&lt;ref-type name="Journal Article"&gt;17&lt;/ref-type&gt;&lt;contributors&gt;&lt;authors&gt;&lt;author&gt;Archer, Derek B&lt;/author&gt;&lt;author&gt;Coombes, Stephen A&lt;/author&gt;&lt;author&gt;Chu, Winston T&lt;/author&gt;&lt;author&gt;Chung, Jae Woo&lt;/author&gt;&lt;author&gt;Burciu, Roxana G&lt;/author&gt;&lt;author&gt;Okun, Michael S&lt;/author&gt;&lt;author&gt;Wagle Shukla, Aparna&lt;/author&gt;&lt;author&gt;Vaillancourt, David E&lt;/author&gt;&lt;/authors&gt;&lt;/contributors&gt;&lt;titles&gt;&lt;title&gt;A widespread visually-sensitive functional network relates to symptoms in essential tremor&lt;/title&gt;&lt;secondary-title&gt;Brain&lt;/secondary-title&gt;&lt;/titles&gt;&lt;periodical&gt;&lt;full-title&gt;Brain&lt;/full-title&gt;&lt;/periodical&gt;&lt;dates&gt;&lt;year&gt;2017&lt;/year&gt;&lt;/dates&gt;&lt;urls&gt;&lt;/urls&gt;&lt;/record&gt;&lt;/Cite&gt;&lt;/EndNote&gt;</w:instrText>
      </w:r>
      <w:r w:rsidRPr="0001513A">
        <w:fldChar w:fldCharType="separate"/>
      </w:r>
      <w:r w:rsidRPr="0001513A">
        <w:t>(Archer, Coombes et al. 2017)</w:t>
      </w:r>
      <w:r w:rsidRPr="0001513A">
        <w:fldChar w:fldCharType="end"/>
      </w:r>
      <w:r w:rsidR="001645E0">
        <w:t>.</w:t>
      </w:r>
      <w:r w:rsidRPr="0001513A">
        <w:t xml:space="preserve"> Interestingly, by the same group visual feedback-induced tremor exacerbation in patients with dystonic tremor was found as well, but in this patient group tremor amplitude modulation was not coupled to an </w:t>
      </w:r>
      <w:commentRangeStart w:id="45"/>
      <w:r w:rsidRPr="0001513A">
        <w:t>associated dysfunction of visual cortex regions</w:t>
      </w:r>
      <w:r w:rsidR="001645E0">
        <w:t xml:space="preserve"> </w:t>
      </w:r>
      <w:commentRangeEnd w:id="45"/>
      <w:r w:rsidR="009322B2">
        <w:rPr>
          <w:rStyle w:val="CommentReference"/>
          <w:rFonts w:asciiTheme="minorHAnsi" w:eastAsiaTheme="minorHAnsi" w:hAnsiTheme="minorHAnsi" w:cstheme="minorBidi"/>
          <w:color w:val="auto"/>
          <w:lang w:val="de-DE"/>
        </w:rPr>
        <w:commentReference w:id="45"/>
      </w:r>
      <w:r w:rsidRPr="0001513A">
        <w:fldChar w:fldCharType="begin"/>
      </w:r>
      <w:r w:rsidRPr="0001513A">
        <w:instrText xml:space="preserve"> ADDIN EN.CITE &lt;EndNote&gt;&lt;Cite&gt;&lt;Author&gt;DeSimone&lt;/Author&gt;&lt;Year&gt;2019&lt;/Year&gt;&lt;RecNum&gt;1136&lt;/RecNum&gt;&lt;DisplayText&gt;(DeSimone, Archer et al. 2019)&lt;/DisplayText&gt;&lt;record&gt;&lt;rec-number&gt;1136&lt;/rec-number&gt;&lt;foreign-keys&gt;&lt;key app="EN" db-id="a5xzr5prx09rz4ex9x2vssxl5tf9daezarrw" timestamp="1555068854"&gt;1136&lt;/key&gt;&lt;/foreign-keys&gt;&lt;ref-type name="Journal Article"&gt;17&lt;/ref-type&gt;&lt;contributors&gt;&lt;authors&gt;&lt;author&gt;DeSimone, Jesse C&lt;/author&gt;&lt;author&gt;Archer, Derek B&lt;/author&gt;&lt;author&gt;Vaillancourt, David E&lt;/author&gt;&lt;author&gt;Wagle Shukla, Aparna&lt;/author&gt;&lt;/authors&gt;&lt;/contributors&gt;&lt;titles&gt;&lt;title&gt;Network-level connectivity is a critical feature distinguishing dystonic tremor and essential tremor&lt;/title&gt;&lt;secondary-title&gt;Brain&lt;/secondary-title&gt;&lt;/titles&gt;&lt;periodical&gt;&lt;full-title&gt;Brain&lt;/full-title&gt;&lt;/periodical&gt;&lt;dates&gt;&lt;year&gt;2019&lt;/year&gt;&lt;/dates&gt;&lt;urls&gt;&lt;/urls&gt;&lt;/record&gt;&lt;/Cite&gt;&lt;/EndNote&gt;</w:instrText>
      </w:r>
      <w:r w:rsidRPr="0001513A">
        <w:fldChar w:fldCharType="separate"/>
      </w:r>
      <w:r w:rsidRPr="0001513A">
        <w:t>(DeSimone, Archer et al. 2019)</w:t>
      </w:r>
      <w:r w:rsidRPr="0001513A">
        <w:fldChar w:fldCharType="end"/>
      </w:r>
      <w:r w:rsidR="001645E0">
        <w:t>.</w:t>
      </w:r>
      <w:r w:rsidRPr="0001513A">
        <w:t xml:space="preserve"> </w:t>
      </w:r>
      <w:r>
        <w:t>Taken t</w:t>
      </w:r>
      <w:r w:rsidRPr="0001513A">
        <w:t>ogether with our finding that force tremor amplitude is comparably modulated by auditory feedback</w:t>
      </w:r>
      <w:r>
        <w:t xml:space="preserve"> as well</w:t>
      </w:r>
      <w:r w:rsidRPr="0001513A">
        <w:t xml:space="preserve">, this </w:t>
      </w:r>
      <w:r>
        <w:t xml:space="preserve">underlines the role of </w:t>
      </w:r>
      <w:r w:rsidRPr="0001513A">
        <w:t>a common underlying mechanism for sensory feedback induced tremor modulation</w:t>
      </w:r>
      <w:r>
        <w:t xml:space="preserve"> apart from the visual network.</w:t>
      </w:r>
    </w:p>
    <w:p w14:paraId="1C387D8A" w14:textId="17E01F48" w:rsidR="004E1383" w:rsidRDefault="00EB44D9" w:rsidP="00C12095">
      <w:pPr>
        <w:pStyle w:val="MainText"/>
      </w:pPr>
      <w:r>
        <w:t>Our finding that</w:t>
      </w:r>
      <w:r w:rsidR="00CD0832">
        <w:t xml:space="preserve"> </w:t>
      </w:r>
      <w:r w:rsidR="00C07D69">
        <w:t xml:space="preserve">combined audio-visual feedback evoked the largest increase of tremor amplitude in patients </w:t>
      </w:r>
      <w:r>
        <w:t xml:space="preserve">but also a significant increase of tremor </w:t>
      </w:r>
      <w:r w:rsidR="00A77D7B">
        <w:t>in controls</w:t>
      </w:r>
      <w:r w:rsidR="0015052A">
        <w:t>,</w:t>
      </w:r>
      <w:r w:rsidR="00A77D7B">
        <w:t xml:space="preserve"> </w:t>
      </w:r>
      <w:r w:rsidR="0015052A">
        <w:t xml:space="preserve">underlines that the </w:t>
      </w:r>
      <w:r w:rsidR="00D85733">
        <w:t xml:space="preserve">magnitude of sensory feedback per se </w:t>
      </w:r>
      <w:del w:id="46" w:author="Gesine Hermann" w:date="2023-07-20T15:00:00Z">
        <w:r w:rsidR="00592110" w:rsidDel="00751A43">
          <w:delText xml:space="preserve">exerts </w:delText>
        </w:r>
      </w:del>
      <w:ins w:id="47" w:author="Gesine Hermann" w:date="2023-07-20T15:00:00Z">
        <w:r w:rsidR="00751A43">
          <w:t xml:space="preserve">correlates with </w:t>
        </w:r>
      </w:ins>
      <w:r w:rsidR="00592110">
        <w:t xml:space="preserve">a </w:t>
      </w:r>
      <w:r w:rsidR="00682DF6">
        <w:t>tremorgenic</w:t>
      </w:r>
      <w:r w:rsidR="00592110">
        <w:t xml:space="preserve"> effect.</w:t>
      </w:r>
    </w:p>
    <w:p w14:paraId="6994FB03" w14:textId="619D22A9" w:rsidR="006C21C7" w:rsidRDefault="0008325D" w:rsidP="00C12095">
      <w:pPr>
        <w:pStyle w:val="MainText"/>
      </w:pPr>
      <w:commentRangeStart w:id="48"/>
      <w:r>
        <w:t>We hypothesized, that an increased arousal</w:t>
      </w:r>
      <w:r w:rsidR="00456133">
        <w:t xml:space="preserve"> itself could</w:t>
      </w:r>
      <w:r>
        <w:t xml:space="preserve"> </w:t>
      </w:r>
      <w:r w:rsidR="00DF652D">
        <w:t xml:space="preserve">mediate the </w:t>
      </w:r>
      <w:r w:rsidR="001968CC">
        <w:t xml:space="preserve">intensification of the tremor amplitude. </w:t>
      </w:r>
      <w:commentRangeEnd w:id="48"/>
      <w:r w:rsidR="00751A43">
        <w:rPr>
          <w:rStyle w:val="CommentReference"/>
          <w:rFonts w:asciiTheme="minorHAnsi" w:eastAsiaTheme="minorHAnsi" w:hAnsiTheme="minorHAnsi" w:cstheme="minorBidi"/>
          <w:color w:val="auto"/>
          <w:lang w:val="de-DE"/>
        </w:rPr>
        <w:commentReference w:id="48"/>
      </w:r>
    </w:p>
    <w:p w14:paraId="7FDDD80B" w14:textId="23DE3115" w:rsidR="007E7D85" w:rsidRDefault="006C21C7" w:rsidP="0025695D">
      <w:pPr>
        <w:pStyle w:val="MainText"/>
      </w:pPr>
      <w:r w:rsidRPr="0001513A">
        <w:t xml:space="preserve">Recently, a modulatory role of cognitive effort during a serial seven task, as measured by a coincident pupillary dilation, onto the rest tremor network of Parkinson´s disease </w:t>
      </w:r>
      <w:r w:rsidR="001645E0">
        <w:t xml:space="preserve">(PD) </w:t>
      </w:r>
      <w:r w:rsidRPr="0001513A">
        <w:t>was</w:t>
      </w:r>
      <w:r w:rsidRPr="00E8766D">
        <w:t xml:space="preserve"> shown</w:t>
      </w:r>
      <w:r w:rsidR="001645E0">
        <w:t xml:space="preserve"> </w:t>
      </w:r>
      <w:r w:rsidRPr="00E8766D">
        <w:fldChar w:fldCharType="begin"/>
      </w:r>
      <w:r w:rsidRPr="00E8766D">
        <w:instrText xml:space="preserve"> ADDIN EN.CITE &lt;EndNote&gt;&lt;Cite&gt;&lt;Author&gt;Dirkx&lt;/Author&gt;&lt;Year&gt;2020&lt;/Year&gt;&lt;RecNum&gt;1247&lt;/RecNum&gt;&lt;DisplayText&gt;(Dirkx, Zach et al. 2020)&lt;/DisplayText&gt;&lt;record&gt;&lt;rec-number&gt;1247&lt;/rec-number&gt;&lt;foreign-keys&gt;&lt;key app="EN" db-id="a5xzr5prx09rz4ex9x2vssxl5tf9daezarrw" timestamp="1588618308"&gt;1247&lt;/key&gt;&lt;/foreign-keys&gt;&lt;ref-type name="Journal Article"&gt;17&lt;/ref-type&gt;&lt;contributors&gt;&lt;authors&gt;&lt;author&gt;Dirkx, Michiel F&lt;/author&gt;&lt;author&gt;Zach, Heidemarie&lt;/author&gt;&lt;author&gt;van Nuland, Annelies J&lt;/author&gt;&lt;author&gt;Bloem, Bastiaan R&lt;/author&gt;&lt;author&gt;Toni, Ivan&lt;/author&gt;&lt;author&gt;Helmich, Rick C&lt;/author&gt;&lt;/authors&gt;&lt;/contributors&gt;&lt;titles&gt;&lt;title&gt;Cognitive load amplifies Parkinson’s tremor through excitatory network influences onto the thalamus&lt;/title&gt;&lt;secondary-title&gt;Brain&lt;/secondary-title&gt;&lt;/titles&gt;&lt;periodical&gt;&lt;full-title&gt;Brain&lt;/full-title&gt;&lt;/periodical&gt;&lt;dates&gt;&lt;year&gt;2020&lt;/year&gt;&lt;/dates&gt;&lt;urls&gt;&lt;/urls&gt;&lt;/record&gt;&lt;/Cite&gt;&lt;/EndNote&gt;</w:instrText>
      </w:r>
      <w:r w:rsidRPr="00E8766D">
        <w:fldChar w:fldCharType="separate"/>
      </w:r>
      <w:r w:rsidRPr="00E8766D">
        <w:t>(Dirkx, Zach et al. 2020)</w:t>
      </w:r>
      <w:r w:rsidRPr="00E8766D">
        <w:fldChar w:fldCharType="end"/>
      </w:r>
      <w:r w:rsidR="001645E0">
        <w:t>.</w:t>
      </w:r>
      <w:r w:rsidRPr="00E8766D">
        <w:t xml:space="preserve"> This effect </w:t>
      </w:r>
      <w:r>
        <w:t>was</w:t>
      </w:r>
      <w:r w:rsidRPr="00E8766D">
        <w:t xml:space="preserve"> most likely exerted by direct bottom-up noradrenergic influences onto the thalamus and indirectly by top-down cognitive influences onto the cerebello-thalamo-cortical circuit. Since the thalamus is a key node not </w:t>
      </w:r>
      <w:r w:rsidRPr="0001513A">
        <w:t xml:space="preserve">only within the PD resting tremor network but also </w:t>
      </w:r>
      <w:r>
        <w:t xml:space="preserve">the </w:t>
      </w:r>
      <w:r w:rsidRPr="0001513A">
        <w:t>action tremor network</w:t>
      </w:r>
      <w:r>
        <w:t xml:space="preserve"> in ET</w:t>
      </w:r>
      <w:r w:rsidRPr="0001513A">
        <w:t xml:space="preserve"> as well, an amplification of action tremor by ascending noradrenergic systems seems </w:t>
      </w:r>
      <w:r>
        <w:t>possible</w:t>
      </w:r>
      <w:r w:rsidRPr="0001513A">
        <w:t>.</w:t>
      </w:r>
      <w:r w:rsidR="0025695D">
        <w:t xml:space="preserve"> </w:t>
      </w:r>
    </w:p>
    <w:p w14:paraId="16FF539C" w14:textId="1E0DA715" w:rsidR="0025695D" w:rsidRDefault="0025695D" w:rsidP="0025695D">
      <w:pPr>
        <w:pStyle w:val="MainText"/>
      </w:pPr>
      <w:r w:rsidRPr="0001513A">
        <w:t xml:space="preserve">Enhanced feedback of any sensory quality during target driven physical tasks might </w:t>
      </w:r>
      <w:r>
        <w:t>increase the arousal/perceived effort level</w:t>
      </w:r>
      <w:r w:rsidRPr="0001513A">
        <w:t xml:space="preserve"> and thereby activate the ascending noradrenergic system, with the locus coeruleus (LC) as main </w:t>
      </w:r>
      <w:commentRangeStart w:id="49"/>
      <w:r w:rsidRPr="0001513A">
        <w:t>effector</w:t>
      </w:r>
      <w:commentRangeEnd w:id="49"/>
      <w:r w:rsidR="009322B2">
        <w:rPr>
          <w:rStyle w:val="CommentReference"/>
          <w:rFonts w:asciiTheme="minorHAnsi" w:eastAsiaTheme="minorHAnsi" w:hAnsiTheme="minorHAnsi" w:cstheme="minorBidi"/>
          <w:color w:val="auto"/>
          <w:lang w:val="de-DE"/>
        </w:rPr>
        <w:commentReference w:id="49"/>
      </w:r>
      <w:r w:rsidRPr="0001513A">
        <w:t>. Recent neuroimaging studies have confirmed a close relationship between the LC and bilateral</w:t>
      </w:r>
      <w:r>
        <w:t xml:space="preserve"> </w:t>
      </w:r>
      <w:r w:rsidRPr="0001513A">
        <w:t>thalamus and the cerebellum, both key regions within the action tremor network</w:t>
      </w:r>
      <w:r w:rsidR="001645E0">
        <w:t xml:space="preserve"> </w:t>
      </w:r>
      <w:commentRangeStart w:id="50"/>
      <w:r w:rsidRPr="0001513A">
        <w:fldChar w:fldCharType="begin"/>
      </w:r>
      <w:r w:rsidRPr="0001513A">
        <w:instrText xml:space="preserve"> ADDIN EN.CITE &lt;EndNote&gt;&lt;Cite&gt;&lt;Author&gt;Liebe&lt;/Author&gt;&lt;Year&gt;2020&lt;/Year&gt;&lt;RecNum&gt;1683&lt;/RecNum&gt;&lt;DisplayText&gt;(Liebe, Kaufmann et al. 2020)&lt;/DisplayText&gt;&lt;record&gt;&lt;rec-number&gt;1683&lt;/rec-number&gt;&lt;foreign-keys&gt;&lt;key app="EN" db-id="a5xzr5prx09rz4ex9x2vssxl5tf9daezarrw" timestamp="1671636762"&gt;1683&lt;/key&gt;&lt;/foreign-keys&gt;&lt;ref-type name="Journal Article"&gt;17&lt;/ref-type&gt;&lt;contributors&gt;&lt;authors&gt;&lt;author&gt;Liebe, Thomas&lt;/author&gt;&lt;author&gt;Kaufmann, Jörn&lt;/author&gt;&lt;author&gt;Li, Meng&lt;/author&gt;&lt;author&gt;Skalej, Martin&lt;/author&gt;&lt;author&gt;Wagner, Gerd&lt;/author&gt;&lt;author&gt;Walter, Martin&lt;/author&gt;&lt;/authors&gt;&lt;/contributors&gt;&lt;titles&gt;&lt;title&gt;In vivo anatomical mapping of human locus coeruleus functional connectivity at 3 T MRI&lt;/title&gt;&lt;secondary-title&gt;Human brain mapping&lt;/secondary-title&gt;&lt;/titles&gt;&lt;periodical&gt;&lt;full-title&gt;Human brain mapping&lt;/full-title&gt;&lt;/periodical&gt;&lt;pages&gt;2136-2151&lt;/pages&gt;&lt;volume&gt;41&lt;/volume&gt;&lt;number&gt;8&lt;/number&gt;&lt;dates&gt;&lt;year&gt;2020&lt;/year&gt;&lt;/dates&gt;&lt;isbn&gt;1065-9471&lt;/isbn&gt;&lt;urls&gt;&lt;/urls&gt;&lt;/record&gt;&lt;/Cite&gt;&lt;/EndNote&gt;</w:instrText>
      </w:r>
      <w:r w:rsidRPr="0001513A">
        <w:fldChar w:fldCharType="separate"/>
      </w:r>
      <w:r w:rsidRPr="0001513A">
        <w:t>(Liebe, Kaufmann et al. 2020)</w:t>
      </w:r>
      <w:r w:rsidRPr="0001513A">
        <w:fldChar w:fldCharType="end"/>
      </w:r>
      <w:commentRangeEnd w:id="50"/>
      <w:r w:rsidR="00751A43">
        <w:rPr>
          <w:rStyle w:val="CommentReference"/>
          <w:rFonts w:asciiTheme="minorHAnsi" w:eastAsiaTheme="minorHAnsi" w:hAnsiTheme="minorHAnsi" w:cstheme="minorBidi"/>
          <w:color w:val="auto"/>
          <w:lang w:val="de-DE"/>
        </w:rPr>
        <w:commentReference w:id="50"/>
      </w:r>
      <w:r w:rsidR="001645E0">
        <w:t>.</w:t>
      </w:r>
      <w:r w:rsidRPr="0001513A">
        <w:t xml:space="preserve"> Therefore, cognitive arousal/perceived effort during motor tasks, induced by enhanced sensory feedback of any quality, might activate the LC-noradrenergic system and thereby mediate an amplification of action tremor amplitude </w:t>
      </w:r>
      <w:r>
        <w:t>via</w:t>
      </w:r>
      <w:r w:rsidRPr="0001513A">
        <w:t xml:space="preserve"> thalamic and cerebellar projections of the LC.</w:t>
      </w:r>
    </w:p>
    <w:p w14:paraId="18852E39" w14:textId="1727C301" w:rsidR="00C12095" w:rsidRPr="0001513A" w:rsidRDefault="008977D7" w:rsidP="00C12095">
      <w:pPr>
        <w:pStyle w:val="MainText"/>
      </w:pPr>
      <w:r>
        <w:t>Therefore</w:t>
      </w:r>
      <w:r w:rsidR="001645E0">
        <w:t>,</w:t>
      </w:r>
      <w:r w:rsidR="00421D8C">
        <w:t xml:space="preserve"> in our experiment</w:t>
      </w:r>
      <w:r>
        <w:t xml:space="preserve">, </w:t>
      </w:r>
      <w:r w:rsidR="00C12095" w:rsidRPr="0001513A">
        <w:t>pupil diameter</w:t>
      </w:r>
      <w:r>
        <w:t xml:space="preserve"> was measured</w:t>
      </w:r>
      <w:r w:rsidR="00C12095" w:rsidRPr="0001513A">
        <w:t xml:space="preserve"> as a marker for cognitive arousal and an increase of pupil </w:t>
      </w:r>
      <w:r w:rsidR="00B65111">
        <w:t>size</w:t>
      </w:r>
      <w:r w:rsidR="00C12095" w:rsidRPr="0001513A">
        <w:t xml:space="preserve"> during the enhanced </w:t>
      </w:r>
      <w:r w:rsidR="00C06195">
        <w:t xml:space="preserve">auditory and audio-visual </w:t>
      </w:r>
      <w:r w:rsidR="00965CEA">
        <w:t>feedback</w:t>
      </w:r>
      <w:r w:rsidR="00C12095" w:rsidRPr="0001513A">
        <w:t xml:space="preserve"> trials</w:t>
      </w:r>
      <w:r w:rsidR="0024372A">
        <w:t xml:space="preserve"> was found</w:t>
      </w:r>
      <w:r w:rsidR="00C12095" w:rsidRPr="0001513A">
        <w:t>.</w:t>
      </w:r>
      <w:r w:rsidR="00965CEA">
        <w:t xml:space="preserve"> Only during </w:t>
      </w:r>
      <w:r w:rsidR="002C72AD">
        <w:t>the enhanced visual</w:t>
      </w:r>
      <w:r w:rsidR="001D6234">
        <w:t>-</w:t>
      </w:r>
      <w:r w:rsidR="002C72AD">
        <w:t>only feedback there was no significant pupil dilation</w:t>
      </w:r>
      <w:r w:rsidR="005443CE">
        <w:t xml:space="preserve"> (although a non-significant trend)</w:t>
      </w:r>
      <w:r w:rsidR="002C72AD">
        <w:t xml:space="preserve">, </w:t>
      </w:r>
      <w:commentRangeStart w:id="51"/>
      <w:r w:rsidR="002C72AD">
        <w:t xml:space="preserve">which is most likely explained by </w:t>
      </w:r>
      <w:r w:rsidR="00F92503">
        <w:t xml:space="preserve">the </w:t>
      </w:r>
      <w:r w:rsidR="0026279F">
        <w:t>changes in external illumination during the</w:t>
      </w:r>
      <w:r w:rsidR="00662404">
        <w:t xml:space="preserve"> </w:t>
      </w:r>
      <w:r w:rsidR="00101CF0">
        <w:t xml:space="preserve">visual-only feedback, triggering </w:t>
      </w:r>
      <w:r w:rsidR="00662184">
        <w:t>a pupil constriction</w:t>
      </w:r>
      <w:r w:rsidR="00CB1C93">
        <w:t xml:space="preserve"> and hampering the pupil dilation</w:t>
      </w:r>
      <w:r w:rsidR="00A10039">
        <w:t>.</w:t>
      </w:r>
      <w:r w:rsidR="00C12095" w:rsidRPr="0001513A">
        <w:t xml:space="preserve"> </w:t>
      </w:r>
      <w:commentRangeEnd w:id="51"/>
      <w:r w:rsidR="009322B2">
        <w:rPr>
          <w:rStyle w:val="CommentReference"/>
          <w:rFonts w:asciiTheme="minorHAnsi" w:eastAsiaTheme="minorHAnsi" w:hAnsiTheme="minorHAnsi" w:cstheme="minorBidi"/>
          <w:color w:val="auto"/>
          <w:lang w:val="de-DE"/>
        </w:rPr>
        <w:commentReference w:id="51"/>
      </w:r>
      <w:r w:rsidR="00737806">
        <w:t xml:space="preserve">Since external illumination remained </w:t>
      </w:r>
      <w:r w:rsidR="00E563A1">
        <w:t>constant during the auditory feedback trials,</w:t>
      </w:r>
      <w:r w:rsidR="00E96F46">
        <w:t xml:space="preserve"> </w:t>
      </w:r>
      <w:r w:rsidR="00B65111">
        <w:t xml:space="preserve">pupil dilation </w:t>
      </w:r>
      <w:r w:rsidR="001645E0">
        <w:t>occurred</w:t>
      </w:r>
      <w:r w:rsidR="00B65111">
        <w:t xml:space="preserve"> independent</w:t>
      </w:r>
      <w:r w:rsidR="00E86AA9">
        <w:t>ly</w:t>
      </w:r>
      <w:r w:rsidR="00B65111">
        <w:t xml:space="preserve"> of external</w:t>
      </w:r>
      <w:r w:rsidR="00C12095" w:rsidRPr="0001513A">
        <w:t xml:space="preserve"> visual</w:t>
      </w:r>
      <w:r w:rsidR="00662404">
        <w:t xml:space="preserve"> input</w:t>
      </w:r>
      <w:r w:rsidR="00C12095" w:rsidRPr="0001513A">
        <w:t xml:space="preserve">. It´s rather probable, that the pupil dilation reflects an increased arousal during the large-scale feedback trials. Pupil size coincides with cognitive arousal </w:t>
      </w:r>
      <w:commentRangeStart w:id="52"/>
      <w:ins w:id="53" w:author="Gesine Hermann" w:date="2023-07-20T12:01:00Z">
        <w:r w:rsidR="009322B2">
          <w:t xml:space="preserve">due to activation of the </w:t>
        </w:r>
      </w:ins>
      <w:ins w:id="54" w:author="Gesine Hermann" w:date="2023-07-20T12:02:00Z">
        <w:r w:rsidR="009322B2">
          <w:t xml:space="preserve">sympathic system </w:t>
        </w:r>
        <w:commentRangeEnd w:id="52"/>
        <w:r w:rsidR="009322B2">
          <w:rPr>
            <w:rStyle w:val="CommentReference"/>
            <w:rFonts w:asciiTheme="minorHAnsi" w:eastAsiaTheme="minorHAnsi" w:hAnsiTheme="minorHAnsi" w:cstheme="minorBidi"/>
            <w:color w:val="auto"/>
            <w:lang w:val="de-DE"/>
          </w:rPr>
          <w:commentReference w:id="52"/>
        </w:r>
      </w:ins>
      <w:r w:rsidR="00C12095" w:rsidRPr="0001513A">
        <w:t>and the task evoked pupillary response is known to reflect the mental effort to perform the task</w:t>
      </w:r>
      <w:r w:rsidR="001645E0">
        <w:t xml:space="preserve"> </w:t>
      </w:r>
      <w:r w:rsidR="00C12095" w:rsidRPr="0001513A">
        <w:fldChar w:fldCharType="begin"/>
      </w:r>
      <w:r w:rsidR="00C12095" w:rsidRPr="0001513A">
        <w:instrText xml:space="preserve"> ADDIN EN.CITE &lt;EndNote&gt;&lt;Cite&gt;&lt;Author&gt;Beatty&lt;/Author&gt;&lt;Year&gt;1982&lt;/Year&gt;&lt;RecNum&gt;1043&lt;/RecNum&gt;&lt;DisplayText&gt;(Beatty 1982)&lt;/DisplayText&gt;&lt;record&gt;&lt;rec-number&gt;1043&lt;/rec-number&gt;&lt;foreign-keys&gt;&lt;key app="EN" db-id="a5xzr5prx09rz4ex9x2vssxl5tf9daezarrw" timestamp="1533549496"&gt;1043&lt;/key&gt;&lt;/foreign-keys&gt;&lt;ref-type name="Journal Article"&gt;17&lt;/ref-type&gt;&lt;contributors&gt;&lt;authors&gt;&lt;author&gt;Beatty, Jackson&lt;/author&gt;&lt;/authors&gt;&lt;/contributors&gt;&lt;titles&gt;&lt;title&gt;Task-evoked pupillary responses, processing load, and the structure of processing resources&lt;/title&gt;&lt;secondary-title&gt;Psychological bulletin&lt;/secondary-title&gt;&lt;/titles&gt;&lt;periodical&gt;&lt;full-title&gt;Psychological bulletin&lt;/full-title&gt;&lt;/periodical&gt;&lt;pages&gt;276&lt;/pages&gt;&lt;volume&gt;91&lt;/volume&gt;&lt;number&gt;2&lt;/number&gt;&lt;dates&gt;&lt;year&gt;1982&lt;/year&gt;&lt;/dates&gt;&lt;isbn&gt;1939-1455&lt;/isbn&gt;&lt;urls&gt;&lt;/urls&gt;&lt;/record&gt;&lt;/Cite&gt;&lt;/EndNote&gt;</w:instrText>
      </w:r>
      <w:r w:rsidR="00C12095" w:rsidRPr="0001513A">
        <w:fldChar w:fldCharType="separate"/>
      </w:r>
      <w:r w:rsidR="00C12095" w:rsidRPr="0001513A">
        <w:t>(Beatty 1982)</w:t>
      </w:r>
      <w:r w:rsidR="00C12095" w:rsidRPr="0001513A">
        <w:fldChar w:fldCharType="end"/>
      </w:r>
      <w:r w:rsidR="00C12095" w:rsidRPr="0001513A">
        <w:t>, which was also shown in ET patients</w:t>
      </w:r>
      <w:r w:rsidR="007174AD">
        <w:t xml:space="preserve"> by our group</w:t>
      </w:r>
      <w:r w:rsidR="001645E0">
        <w:t xml:space="preserve"> </w:t>
      </w:r>
      <w:r w:rsidR="00C12095" w:rsidRPr="0001513A">
        <w:fldChar w:fldCharType="begin"/>
      </w:r>
      <w:r w:rsidR="00C12095" w:rsidRPr="0001513A">
        <w:instrText xml:space="preserve"> ADDIN EN.CITE &lt;EndNote&gt;&lt;Cite&gt;&lt;Author&gt;Becktepe&lt;/Author&gt;&lt;Year&gt;2019&lt;/Year&gt;&lt;RecNum&gt;1192&lt;/RecNum&gt;&lt;DisplayText&gt;(Becktepe, Govert et al. 2019)&lt;/DisplayText&gt;&lt;record&gt;&lt;rec-number&gt;1192&lt;/rec-number&gt;&lt;foreign-keys&gt;&lt;key app="EN" db-id="a5xzr5prx09rz4ex9x2vssxl5tf9daezarrw" timestamp="1578518164"&gt;1192&lt;/key&gt;&lt;/foreign-keys&gt;&lt;ref-type name="Journal Article"&gt;17&lt;/ref-type&gt;&lt;contributors&gt;&lt;authors&gt;&lt;author&gt;Becktepe, J. S.&lt;/author&gt;&lt;author&gt;Govert, F.&lt;/author&gt;&lt;author&gt;Kasiske, L.&lt;/author&gt;&lt;author&gt;Yalaz, M.&lt;/author&gt;&lt;author&gt;Witt, K.&lt;/author&gt;&lt;author&gt;Deuschl, G.&lt;/author&gt;&lt;/authors&gt;&lt;/contributors&gt;&lt;auth-address&gt;Department of Neurology, University Hospital Schleswig Holstein, 24105, Kiel, Germany.&amp;#xD;Department of Neurology, University Hospital Schleswig Holstein, 24105, Kiel, Germany; Department of Neurology and Research Center Neurosensory Science, Carl von Ossietzky University, 26122, Oldenburg, Germany.&amp;#xD;Department of Neurology, University Hospital Schleswig Holstein, 24105, Kiel, Germany. Electronic address: g.deuschl@neurologie.uni-kiel.de.&lt;/auth-address&gt;&lt;titles&gt;&lt;title&gt;Pupillary response to light and tasks in early and late onset essential tremor patients&lt;/title&gt;&lt;secondary-title&gt;Parkinsonism Relat Disord&lt;/secondary-title&gt;&lt;/titles&gt;&lt;periodical&gt;&lt;full-title&gt;Parkinsonism Relat Disord&lt;/full-title&gt;&lt;/periodical&gt;&lt;pages&gt;62-67&lt;/pages&gt;&lt;volume&gt;66&lt;/volume&gt;&lt;keywords&gt;&lt;keyword&gt;Aging-related tremor&lt;/keyword&gt;&lt;keyword&gt;Early-onset tremor&lt;/keyword&gt;&lt;keyword&gt;Essential tremor&lt;/keyword&gt;&lt;keyword&gt;Late-onset tremor&lt;/keyword&gt;&lt;keyword&gt;Pupillometry&lt;/keyword&gt;&lt;keyword&gt;Task-evoked pupillary changes&lt;/keyword&gt;&lt;/keywords&gt;&lt;dates&gt;&lt;year&gt;2019&lt;/year&gt;&lt;pub-dates&gt;&lt;date&gt;Sep&lt;/date&gt;&lt;/pub-dates&gt;&lt;/dates&gt;&lt;isbn&gt;1873-5126 (Electronic)&amp;#xD;1353-8020 (Linking)&lt;/isbn&gt;&lt;accession-num&gt;31327629&lt;/accession-num&gt;&lt;urls&gt;&lt;related-urls&gt;&lt;url&gt;https://www.ncbi.nlm.nih.gov/pubmed/31327629&lt;/url&gt;&lt;/related-urls&gt;&lt;/urls&gt;&lt;electronic-resource-num&gt;10.1016/j.parkreldis.2019.07.004&lt;/electronic-resource-num&gt;&lt;/record&gt;&lt;/Cite&gt;&lt;/EndNote&gt;</w:instrText>
      </w:r>
      <w:r w:rsidR="00C12095" w:rsidRPr="0001513A">
        <w:fldChar w:fldCharType="separate"/>
      </w:r>
      <w:r w:rsidR="00C12095" w:rsidRPr="0001513A">
        <w:t>(Becktepe, Govert et al. 2019)</w:t>
      </w:r>
      <w:r w:rsidR="00C12095" w:rsidRPr="0001513A">
        <w:fldChar w:fldCharType="end"/>
      </w:r>
      <w:r w:rsidR="001645E0">
        <w:t>.</w:t>
      </w:r>
      <w:r w:rsidR="00C12095" w:rsidRPr="0001513A">
        <w:t xml:space="preserve"> ﻿Apart from mental effort, pupil diameter also increases during physical effort, thereby reflecting not only the actual intensity of the physical activity but also the individual perception of the effort</w:t>
      </w:r>
      <w:r w:rsidR="001645E0">
        <w:t xml:space="preserve"> </w:t>
      </w:r>
      <w:r w:rsidR="00C12095" w:rsidRPr="0001513A">
        <w:fldChar w:fldCharType="begin"/>
      </w:r>
      <w:r w:rsidR="00C12095" w:rsidRPr="0001513A">
        <w:instrText xml:space="preserve"> ADDIN EN.CITE &lt;EndNote&gt;&lt;Cite&gt;&lt;Author&gt;Zenon&lt;/Author&gt;&lt;Year&gt;2014&lt;/Year&gt;&lt;RecNum&gt;1654&lt;/RecNum&gt;&lt;DisplayText&gt;(Zenon, Sidibe et al. 2014)&lt;/DisplayText&gt;&lt;record&gt;&lt;rec-number&gt;1654&lt;/rec-number&gt;&lt;foreign-keys&gt;&lt;key app="EN" db-id="a5xzr5prx09rz4ex9x2vssxl5tf9daezarrw" timestamp="1653422707"&gt;1654&lt;/key&gt;&lt;/foreign-keys&gt;&lt;ref-type name="Journal Article"&gt;17&lt;/ref-type&gt;&lt;contributors&gt;&lt;authors&gt;&lt;author&gt;Zenon, A.&lt;/author&gt;&lt;author&gt;Sidibe, M.&lt;/author&gt;&lt;author&gt;Olivier, E.&lt;/author&gt;&lt;/authors&gt;&lt;/contributors&gt;&lt;auth-address&gt;COSY, Institute of Neuroscience, Universite Catholique de Louvain Brussels, Belgium.&lt;/auth-address&gt;&lt;titles&gt;&lt;title&gt;Pupil size variations correlate with physical effort perception&lt;/title&gt;&lt;secondary-title&gt;Front Behav Neurosci&lt;/secondary-title&gt;&lt;/titles&gt;&lt;periodical&gt;&lt;full-title&gt;Front Behav Neurosci&lt;/full-title&gt;&lt;/periodical&gt;&lt;pages&gt;286&lt;/pages&gt;&lt;volume&gt;8&lt;/volume&gt;&lt;edition&gt;20140825&lt;/edition&gt;&lt;keywords&gt;&lt;keyword&gt;effort&lt;/keyword&gt;&lt;keyword&gt;effort-based decision making&lt;/keyword&gt;&lt;keyword&gt;physical exertion&lt;/keyword&gt;&lt;keyword&gt;psychophysiology&lt;/keyword&gt;&lt;keyword&gt;pupil dilation&lt;/keyword&gt;&lt;keyword&gt;pupillometry&lt;/keyword&gt;&lt;/keywords&gt;&lt;dates&gt;&lt;year&gt;2014&lt;/year&gt;&lt;/dates&gt;&lt;isbn&gt;1662-5153 (Print)&amp;#xD;1662-5153 (Linking)&lt;/isbn&gt;&lt;accession-num&gt;25202247&lt;/accession-num&gt;&lt;urls&gt;&lt;related-urls&gt;&lt;url&gt;https://www.ncbi.nlm.nih.gov/pubmed/25202247&lt;/url&gt;&lt;/related-urls&gt;&lt;/urls&gt;&lt;custom2&gt;PMC4142600&lt;/custom2&gt;&lt;electronic-resource-num&gt;10.3389/fnbeh.2014.00286&lt;/electronic-resource-num&gt;&lt;remote-database-name&gt;PubMed-not-MEDLINE&lt;/remote-database-name&gt;&lt;remote-database-provider&gt;NLM&lt;/remote-database-provider&gt;&lt;/record&gt;&lt;/Cite&gt;&lt;/EndNote&gt;</w:instrText>
      </w:r>
      <w:r w:rsidR="00C12095" w:rsidRPr="0001513A">
        <w:fldChar w:fldCharType="separate"/>
      </w:r>
      <w:r w:rsidR="00C12095" w:rsidRPr="0001513A">
        <w:t>(Zenon, Sidibe et al. 2014)</w:t>
      </w:r>
      <w:r w:rsidR="00C12095" w:rsidRPr="0001513A">
        <w:fldChar w:fldCharType="end"/>
      </w:r>
      <w:r w:rsidR="001645E0">
        <w:t>.</w:t>
      </w:r>
      <w:r w:rsidR="00C12095" w:rsidRPr="0001513A">
        <w:t xml:space="preserve"> In summary, pupil size mirrors the level of effort, which is invested in a task, irrespective of whether it is physical or mental. Therefore, we hypothesize that tremor patients perceived a higher effort during the large-scale feedback tasks, </w:t>
      </w:r>
      <w:r w:rsidR="00077587">
        <w:t xml:space="preserve">as </w:t>
      </w:r>
      <w:r w:rsidR="00C12095" w:rsidRPr="0001513A">
        <w:t xml:space="preserve">reflected by the larger pupil diameter. </w:t>
      </w:r>
      <w:r w:rsidR="00005D5B">
        <w:t>Thus</w:t>
      </w:r>
      <w:r w:rsidR="00C12095" w:rsidRPr="0001513A">
        <w:t xml:space="preserve">, that the </w:t>
      </w:r>
      <w:commentRangeStart w:id="55"/>
      <w:r w:rsidR="00C12095" w:rsidRPr="0001513A">
        <w:t>subjectively perceived effort</w:t>
      </w:r>
      <w:commentRangeEnd w:id="55"/>
      <w:r w:rsidR="009322B2">
        <w:rPr>
          <w:rStyle w:val="CommentReference"/>
          <w:rFonts w:asciiTheme="minorHAnsi" w:eastAsiaTheme="minorHAnsi" w:hAnsiTheme="minorHAnsi" w:cstheme="minorBidi"/>
          <w:color w:val="auto"/>
          <w:lang w:val="de-DE"/>
        </w:rPr>
        <w:commentReference w:id="55"/>
      </w:r>
      <w:r w:rsidR="00C12095" w:rsidRPr="0001513A">
        <w:t xml:space="preserve"> itself </w:t>
      </w:r>
      <w:r w:rsidR="00005D5B">
        <w:t xml:space="preserve">could </w:t>
      </w:r>
      <w:r w:rsidR="00C12095" w:rsidRPr="0001513A">
        <w:t xml:space="preserve">exert a modulatory role on target force tremor amplitude. </w:t>
      </w:r>
    </w:p>
    <w:p w14:paraId="6390CB4B" w14:textId="4721899F" w:rsidR="005F3AEE" w:rsidRDefault="00577E42" w:rsidP="006B4B96">
      <w:pPr>
        <w:pStyle w:val="MainText"/>
        <w:rPr>
          <w:rStyle w:val="Heading2Char"/>
          <w:rFonts w:ascii="STIX Two Text" w:eastAsiaTheme="minorEastAsia" w:hAnsi="STIX Two Text"/>
          <w:b w:val="0"/>
          <w:bCs w:val="0"/>
          <w:iCs w:val="0"/>
          <w:color w:val="000000" w:themeColor="text1"/>
          <w:sz w:val="20"/>
          <w:szCs w:val="20"/>
        </w:rPr>
      </w:pPr>
      <w:r w:rsidRPr="00711CDC">
        <w:rPr>
          <w:rStyle w:val="Heading2Char"/>
          <w:rFonts w:ascii="STIX Two Text" w:eastAsiaTheme="minorEastAsia" w:hAnsi="STIX Two Text"/>
          <w:b w:val="0"/>
          <w:bCs w:val="0"/>
          <w:iCs w:val="0"/>
          <w:color w:val="000000" w:themeColor="text1"/>
          <w:sz w:val="20"/>
          <w:szCs w:val="20"/>
        </w:rPr>
        <w:t xml:space="preserve"> </w:t>
      </w:r>
    </w:p>
    <w:p w14:paraId="6CA97B37" w14:textId="6204D314" w:rsidR="006D47D3" w:rsidRDefault="006D47D3" w:rsidP="006B4B96">
      <w:pPr>
        <w:pStyle w:val="MainText"/>
        <w:rPr>
          <w:rStyle w:val="Heading2Char"/>
          <w:rFonts w:ascii="STIX Two Text" w:eastAsiaTheme="minorEastAsia" w:hAnsi="STIX Two Text"/>
          <w:b w:val="0"/>
          <w:bCs w:val="0"/>
          <w:iCs w:val="0"/>
          <w:color w:val="000000" w:themeColor="text1"/>
          <w:sz w:val="20"/>
          <w:szCs w:val="20"/>
        </w:rPr>
      </w:pPr>
      <w:r>
        <w:rPr>
          <w:noProof/>
        </w:rPr>
        <w:lastRenderedPageBreak/>
        <mc:AlternateContent>
          <mc:Choice Requires="wps">
            <w:drawing>
              <wp:inline distT="0" distB="0" distL="0" distR="0" wp14:anchorId="6E2285B9" wp14:editId="2558EFEB">
                <wp:extent cx="3209991" cy="4509370"/>
                <wp:effectExtent l="0" t="0" r="28575" b="24765"/>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9991" cy="4509370"/>
                        </a:xfrm>
                        <a:prstGeom prst="rect">
                          <a:avLst/>
                        </a:prstGeom>
                        <a:solidFill>
                          <a:srgbClr val="FFFFFF"/>
                        </a:solidFill>
                        <a:ln w="9525">
                          <a:solidFill>
                            <a:srgbClr val="000000"/>
                          </a:solidFill>
                          <a:miter lim="800000"/>
                          <a:headEnd/>
                          <a:tailEnd/>
                        </a:ln>
                      </wps:spPr>
                      <wps:txbx>
                        <w:txbxContent>
                          <w:p w14:paraId="7C8DFDBF" w14:textId="75E22B48" w:rsidR="006D47D3" w:rsidRDefault="00FF5765" w:rsidP="006D47D3">
                            <w:r>
                              <w:rPr>
                                <w:noProof/>
                              </w:rPr>
                              <w:drawing>
                                <wp:inline distT="0" distB="0" distL="0" distR="0" wp14:anchorId="4BD83AB1" wp14:editId="63BCFB33">
                                  <wp:extent cx="3013710" cy="1777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3710" cy="1777365"/>
                                          </a:xfrm>
                                          <a:prstGeom prst="rect">
                                            <a:avLst/>
                                          </a:prstGeom>
                                          <a:noFill/>
                                          <a:ln>
                                            <a:noFill/>
                                          </a:ln>
                                        </pic:spPr>
                                      </pic:pic>
                                    </a:graphicData>
                                  </a:graphic>
                                </wp:inline>
                              </w:drawing>
                            </w:r>
                          </w:p>
                          <w:p w14:paraId="0A7B9200" w14:textId="53414978" w:rsidR="00FF5765" w:rsidRDefault="00FF5765" w:rsidP="005207A8">
                            <w:pPr>
                              <w:pStyle w:val="FigureLegendMain"/>
                              <w:jc w:val="center"/>
                            </w:pPr>
                            <w:r>
                              <w:t>(a)</w:t>
                            </w:r>
                          </w:p>
                          <w:p w14:paraId="76D634A2" w14:textId="61E4FE28" w:rsidR="00FF5765" w:rsidRDefault="00FF5765" w:rsidP="006D47D3">
                            <w:pPr>
                              <w:pStyle w:val="FigureLegendMain"/>
                              <w:keepNext/>
                              <w:rPr>
                                <w:rStyle w:val="FigureLegendTitleTegn"/>
                              </w:rPr>
                            </w:pPr>
                            <w:r>
                              <w:rPr>
                                <w:noProof/>
                              </w:rPr>
                              <w:drawing>
                                <wp:inline distT="0" distB="0" distL="0" distR="0" wp14:anchorId="28F72BC9" wp14:editId="2D577D09">
                                  <wp:extent cx="3013710" cy="1777365"/>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3710" cy="1777365"/>
                                          </a:xfrm>
                                          <a:prstGeom prst="rect">
                                            <a:avLst/>
                                          </a:prstGeom>
                                          <a:noFill/>
                                          <a:ln>
                                            <a:noFill/>
                                          </a:ln>
                                        </pic:spPr>
                                      </pic:pic>
                                    </a:graphicData>
                                  </a:graphic>
                                </wp:inline>
                              </w:drawing>
                            </w:r>
                          </w:p>
                          <w:p w14:paraId="24D4786D" w14:textId="56EC7846" w:rsidR="00FF5765" w:rsidRDefault="00FF5765" w:rsidP="00FF5765">
                            <w:pPr>
                              <w:pStyle w:val="FigureLegendMain"/>
                              <w:jc w:val="center"/>
                              <w:rPr>
                                <w:rStyle w:val="FigureLegendTitleTegn"/>
                                <w:b w:val="0"/>
                                <w:color w:val="000000" w:themeColor="text1"/>
                              </w:rPr>
                            </w:pPr>
                            <w:r w:rsidRPr="005207A8">
                              <w:rPr>
                                <w:rStyle w:val="FigureLegendTitleTegn"/>
                                <w:b w:val="0"/>
                                <w:color w:val="000000" w:themeColor="text1"/>
                              </w:rPr>
                              <w:t>(b)</w:t>
                            </w:r>
                          </w:p>
                          <w:p w14:paraId="1F6EB67E" w14:textId="77777777" w:rsidR="00FF5765" w:rsidRPr="005207A8" w:rsidRDefault="00FF5765" w:rsidP="005207A8">
                            <w:pPr>
                              <w:pStyle w:val="FigureLegendMain"/>
                              <w:jc w:val="center"/>
                              <w:rPr>
                                <w:rStyle w:val="FigureLegendTitleTegn"/>
                                <w:b w:val="0"/>
                                <w:color w:val="000000" w:themeColor="text1"/>
                              </w:rPr>
                            </w:pPr>
                          </w:p>
                          <w:p w14:paraId="0874625E" w14:textId="0599A327" w:rsidR="006D47D3" w:rsidRDefault="006D47D3" w:rsidP="00FF5765">
                            <w:pPr>
                              <w:pStyle w:val="FigureLegendMain"/>
                              <w:keepNext/>
                            </w:pPr>
                            <w:r w:rsidRPr="00E20FC6">
                              <w:rPr>
                                <w:rStyle w:val="FigureLegendTitleTegn"/>
                              </w:rPr>
                              <w:t xml:space="preserve">Figure </w:t>
                            </w:r>
                            <w:r>
                              <w:rPr>
                                <w:rStyle w:val="FigureLegendTitleTegn"/>
                              </w:rPr>
                              <w:t>2</w:t>
                            </w:r>
                            <w:r w:rsidRPr="00B4753D">
                              <w:rPr>
                                <w:rStyle w:val="FigureLegendTitleTegn"/>
                              </w:rPr>
                              <w:t xml:space="preserve">: </w:t>
                            </w:r>
                            <w:r>
                              <w:rPr>
                                <w:rStyle w:val="FigureLegendTitleTegn"/>
                              </w:rPr>
                              <w:t xml:space="preserve">Single trial pupil size differences. </w:t>
                            </w:r>
                            <w:r w:rsidR="00FF5765">
                              <w:rPr>
                                <w:rStyle w:val="FigureLegendTitleTegn"/>
                              </w:rPr>
                              <w:t xml:space="preserve">(a) </w:t>
                            </w:r>
                            <w:r w:rsidR="00FF5765">
                              <w:t>Patients s</w:t>
                            </w:r>
                            <w:r w:rsidR="00FF5765" w:rsidRPr="002C2DBE">
                              <w:t>plit per feedback</w:t>
                            </w:r>
                            <w:r w:rsidR="00FF5765">
                              <w:t xml:space="preserve"> type</w:t>
                            </w:r>
                            <w:r w:rsidR="00FF5765" w:rsidRPr="002C2DBE">
                              <w:t xml:space="preserve"> </w:t>
                            </w:r>
                            <w:r w:rsidR="00FF5765">
                              <w:t xml:space="preserve">(visual only (vo), audio-visual (va), auditory (ao)) and feedback angle (low vs. high). </w:t>
                            </w:r>
                            <w:r w:rsidR="00FF5765">
                              <w:rPr>
                                <w:rStyle w:val="FigureLegendTitleTegn"/>
                              </w:rPr>
                              <w:t xml:space="preserve">(b) </w:t>
                            </w:r>
                            <w:r w:rsidR="00FF5765">
                              <w:t>Controls s</w:t>
                            </w:r>
                            <w:r w:rsidR="00FF5765" w:rsidRPr="002C2DBE">
                              <w:t>plit per feedback</w:t>
                            </w:r>
                            <w:r w:rsidR="00FF5765">
                              <w:t xml:space="preserve"> type</w:t>
                            </w:r>
                            <w:r w:rsidR="00FF5765" w:rsidRPr="002C2DBE">
                              <w:t xml:space="preserve"> </w:t>
                            </w:r>
                            <w:r w:rsidR="00FF5765">
                              <w:t>(vo, va, ao) and feedback angle (low vs. high).</w:t>
                            </w:r>
                          </w:p>
                        </w:txbxContent>
                      </wps:txbx>
                      <wps:bodyPr rot="0" vert="horz" wrap="square" lIns="91440" tIns="45720" rIns="91440" bIns="45720" anchor="t" anchorCtr="0" upright="1">
                        <a:noAutofit/>
                      </wps:bodyPr>
                    </wps:wsp>
                  </a:graphicData>
                </a:graphic>
              </wp:inline>
            </w:drawing>
          </mc:Choice>
          <mc:Fallback>
            <w:pict>
              <v:shape w14:anchorId="6E2285B9" id="Text Box 15" o:spid="_x0000_s1027" type="#_x0000_t202" style="width:252.75pt;height:35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">
                <v:path arrowok="t"/>
                <v:textbox>
                  <w:txbxContent>
                    <w:p w14:paraId="7C8DFDBF" w14:textId="75E22B48" w:rsidR="006D47D3" w:rsidRDefault="00FF5765" w:rsidP="006D47D3">
                      <w:r>
                        <w:rPr>
                          <w:noProof/>
                        </w:rPr>
                        <w:drawing>
                          <wp:inline distT="0" distB="0" distL="0" distR="0" wp14:anchorId="4BD83AB1" wp14:editId="63BCFB33">
                            <wp:extent cx="3013710" cy="1777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3710" cy="1777365"/>
                                    </a:xfrm>
                                    <a:prstGeom prst="rect">
                                      <a:avLst/>
                                    </a:prstGeom>
                                    <a:noFill/>
                                    <a:ln>
                                      <a:noFill/>
                                    </a:ln>
                                  </pic:spPr>
                                </pic:pic>
                              </a:graphicData>
                            </a:graphic>
                          </wp:inline>
                        </w:drawing>
                      </w:r>
                    </w:p>
                    <w:p w14:paraId="0A7B9200" w14:textId="53414978" w:rsidR="00FF5765" w:rsidRDefault="00FF5765" w:rsidP="005207A8">
                      <w:pPr>
                        <w:pStyle w:val="FigureLegendMain"/>
                        <w:jc w:val="center"/>
                      </w:pPr>
                      <w:r>
                        <w:t>(a)</w:t>
                      </w:r>
                    </w:p>
                    <w:p w14:paraId="76D634A2" w14:textId="61E4FE28" w:rsidR="00FF5765" w:rsidRDefault="00FF5765" w:rsidP="006D47D3">
                      <w:pPr>
                        <w:pStyle w:val="FigureLegendMain"/>
                        <w:keepNext/>
                        <w:rPr>
                          <w:rStyle w:val="FigureLegendTitleTegn"/>
                        </w:rPr>
                      </w:pPr>
                      <w:r>
                        <w:rPr>
                          <w:noProof/>
                        </w:rPr>
                        <w:drawing>
                          <wp:inline distT="0" distB="0" distL="0" distR="0" wp14:anchorId="28F72BC9" wp14:editId="2D577D09">
                            <wp:extent cx="3013710" cy="1777365"/>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3710" cy="1777365"/>
                                    </a:xfrm>
                                    <a:prstGeom prst="rect">
                                      <a:avLst/>
                                    </a:prstGeom>
                                    <a:noFill/>
                                    <a:ln>
                                      <a:noFill/>
                                    </a:ln>
                                  </pic:spPr>
                                </pic:pic>
                              </a:graphicData>
                            </a:graphic>
                          </wp:inline>
                        </w:drawing>
                      </w:r>
                    </w:p>
                    <w:p w14:paraId="24D4786D" w14:textId="56EC7846" w:rsidR="00FF5765" w:rsidRDefault="00FF5765" w:rsidP="00FF5765">
                      <w:pPr>
                        <w:pStyle w:val="FigureLegendMain"/>
                        <w:jc w:val="center"/>
                        <w:rPr>
                          <w:rStyle w:val="FigureLegendTitleTegn"/>
                          <w:b w:val="0"/>
                          <w:color w:val="000000" w:themeColor="text1"/>
                        </w:rPr>
                      </w:pPr>
                      <w:r w:rsidRPr="005207A8">
                        <w:rPr>
                          <w:rStyle w:val="FigureLegendTitleTegn"/>
                          <w:b w:val="0"/>
                          <w:color w:val="000000" w:themeColor="text1"/>
                        </w:rPr>
                        <w:t>(b)</w:t>
                      </w:r>
                    </w:p>
                    <w:p w14:paraId="1F6EB67E" w14:textId="77777777" w:rsidR="00FF5765" w:rsidRPr="005207A8" w:rsidRDefault="00FF5765" w:rsidP="005207A8">
                      <w:pPr>
                        <w:pStyle w:val="FigureLegendMain"/>
                        <w:jc w:val="center"/>
                        <w:rPr>
                          <w:rStyle w:val="FigureLegendTitleTegn"/>
                          <w:b w:val="0"/>
                          <w:color w:val="000000" w:themeColor="text1"/>
                        </w:rPr>
                      </w:pPr>
                    </w:p>
                    <w:p w14:paraId="0874625E" w14:textId="0599A327" w:rsidR="006D47D3" w:rsidRDefault="006D47D3" w:rsidP="00FF5765">
                      <w:pPr>
                        <w:pStyle w:val="FigureLegendMain"/>
                        <w:keepNext/>
                      </w:pPr>
                      <w:r w:rsidRPr="00E20FC6">
                        <w:rPr>
                          <w:rStyle w:val="FigureLegendTitleTegn"/>
                        </w:rPr>
                        <w:t xml:space="preserve">Figure </w:t>
                      </w:r>
                      <w:r>
                        <w:rPr>
                          <w:rStyle w:val="FigureLegendTitleTegn"/>
                        </w:rPr>
                        <w:t>2</w:t>
                      </w:r>
                      <w:r w:rsidRPr="00B4753D">
                        <w:rPr>
                          <w:rStyle w:val="FigureLegendTitleTegn"/>
                        </w:rPr>
                        <w:t xml:space="preserve">: </w:t>
                      </w:r>
                      <w:r>
                        <w:rPr>
                          <w:rStyle w:val="FigureLegendTitleTegn"/>
                        </w:rPr>
                        <w:t xml:space="preserve">Single trial pupil size differences. </w:t>
                      </w:r>
                      <w:r w:rsidR="00FF5765">
                        <w:rPr>
                          <w:rStyle w:val="FigureLegendTitleTegn"/>
                        </w:rPr>
                        <w:t xml:space="preserve">(a) </w:t>
                      </w:r>
                      <w:r w:rsidR="00FF5765">
                        <w:t>Patients s</w:t>
                      </w:r>
                      <w:r w:rsidR="00FF5765" w:rsidRPr="002C2DBE">
                        <w:t>plit per feedback</w:t>
                      </w:r>
                      <w:r w:rsidR="00FF5765">
                        <w:t xml:space="preserve"> type</w:t>
                      </w:r>
                      <w:r w:rsidR="00FF5765" w:rsidRPr="002C2DBE">
                        <w:t xml:space="preserve"> </w:t>
                      </w:r>
                      <w:r w:rsidR="00FF5765">
                        <w:t>(visual only (</w:t>
                      </w:r>
                      <w:proofErr w:type="spellStart"/>
                      <w:r w:rsidR="00FF5765">
                        <w:t>vo</w:t>
                      </w:r>
                      <w:proofErr w:type="spellEnd"/>
                      <w:r w:rsidR="00FF5765">
                        <w:t>), audio-visual (</w:t>
                      </w:r>
                      <w:proofErr w:type="spellStart"/>
                      <w:r w:rsidR="00FF5765">
                        <w:t>va</w:t>
                      </w:r>
                      <w:proofErr w:type="spellEnd"/>
                      <w:r w:rsidR="00FF5765">
                        <w:t>), auditory (</w:t>
                      </w:r>
                      <w:proofErr w:type="spellStart"/>
                      <w:r w:rsidR="00FF5765">
                        <w:t>ao</w:t>
                      </w:r>
                      <w:proofErr w:type="spellEnd"/>
                      <w:r w:rsidR="00FF5765">
                        <w:t xml:space="preserve">)) and feedback angle (low vs. high). </w:t>
                      </w:r>
                      <w:r w:rsidR="00FF5765">
                        <w:rPr>
                          <w:rStyle w:val="FigureLegendTitleTegn"/>
                        </w:rPr>
                        <w:t xml:space="preserve">(b) </w:t>
                      </w:r>
                      <w:r w:rsidR="00FF5765">
                        <w:t>Controls s</w:t>
                      </w:r>
                      <w:r w:rsidR="00FF5765" w:rsidRPr="002C2DBE">
                        <w:t>plit per feedback</w:t>
                      </w:r>
                      <w:r w:rsidR="00FF5765">
                        <w:t xml:space="preserve"> type</w:t>
                      </w:r>
                      <w:r w:rsidR="00FF5765" w:rsidRPr="002C2DBE">
                        <w:t xml:space="preserve"> </w:t>
                      </w:r>
                      <w:r w:rsidR="00FF5765">
                        <w:t>(</w:t>
                      </w:r>
                      <w:proofErr w:type="spellStart"/>
                      <w:r w:rsidR="00FF5765">
                        <w:t>vo</w:t>
                      </w:r>
                      <w:proofErr w:type="spellEnd"/>
                      <w:r w:rsidR="00FF5765">
                        <w:t xml:space="preserve">, </w:t>
                      </w:r>
                      <w:proofErr w:type="spellStart"/>
                      <w:r w:rsidR="00FF5765">
                        <w:t>va</w:t>
                      </w:r>
                      <w:proofErr w:type="spellEnd"/>
                      <w:r w:rsidR="00FF5765">
                        <w:t xml:space="preserve">, </w:t>
                      </w:r>
                      <w:proofErr w:type="spellStart"/>
                      <w:r w:rsidR="00FF5765">
                        <w:t>ao</w:t>
                      </w:r>
                      <w:proofErr w:type="spellEnd"/>
                      <w:r w:rsidR="00FF5765">
                        <w:t>) and feedback angle (low vs. high).</w:t>
                      </w:r>
                    </w:p>
                  </w:txbxContent>
                </v:textbox>
                <w10:anchorlock/>
              </v:shape>
            </w:pict>
          </mc:Fallback>
        </mc:AlternateContent>
      </w:r>
    </w:p>
    <w:p w14:paraId="6DD0875B" w14:textId="68C8F307" w:rsidR="00C12095" w:rsidRPr="0001513A" w:rsidRDefault="00BB079C" w:rsidP="0001513A">
      <w:pPr>
        <w:pStyle w:val="MainText"/>
      </w:pPr>
      <w:r w:rsidRPr="0001513A">
        <w:t xml:space="preserve"> </w:t>
      </w:r>
    </w:p>
    <w:p w14:paraId="0871DE05" w14:textId="2CB8CA15" w:rsidR="006D47D3" w:rsidRPr="006D47D3" w:rsidRDefault="00052BFB" w:rsidP="005207A8">
      <w:pPr>
        <w:pStyle w:val="Heading1"/>
        <w:rPr>
          <w:lang w:val="en-GB"/>
        </w:rPr>
      </w:pPr>
      <w:commentRangeStart w:id="56"/>
      <w:r>
        <w:rPr>
          <w:rFonts w:ascii="STIX Two Text" w:eastAsiaTheme="minorEastAsia" w:hAnsi="STIX Two Text" w:cs="Arial"/>
          <w:b w:val="0"/>
          <w:bCs w:val="0"/>
          <w:color w:val="000000" w:themeColor="text1"/>
          <w:kern w:val="0"/>
          <w:sz w:val="20"/>
          <w:lang w:val="en-GB"/>
        </w:rPr>
        <w:t xml:space="preserve">Another explanation </w:t>
      </w:r>
      <w:r w:rsidR="00854033">
        <w:rPr>
          <w:rFonts w:ascii="STIX Two Text" w:eastAsiaTheme="minorEastAsia" w:hAnsi="STIX Two Text" w:cs="Arial"/>
          <w:b w:val="0"/>
          <w:bCs w:val="0"/>
          <w:color w:val="000000" w:themeColor="text1"/>
          <w:kern w:val="0"/>
          <w:sz w:val="20"/>
          <w:lang w:val="en-GB"/>
        </w:rPr>
        <w:t xml:space="preserve">for sensory feedback dependent tremor modulation </w:t>
      </w:r>
      <w:r w:rsidR="00A814C5">
        <w:rPr>
          <w:rFonts w:ascii="STIX Two Text" w:eastAsiaTheme="minorEastAsia" w:hAnsi="STIX Two Text" w:cs="Arial"/>
          <w:b w:val="0"/>
          <w:bCs w:val="0"/>
          <w:color w:val="000000" w:themeColor="text1"/>
          <w:kern w:val="0"/>
          <w:sz w:val="20"/>
          <w:lang w:val="en-GB"/>
        </w:rPr>
        <w:t>could encompass the interaction between</w:t>
      </w:r>
      <w:r w:rsidR="00BE638C">
        <w:rPr>
          <w:rFonts w:ascii="STIX Two Text" w:eastAsiaTheme="minorEastAsia" w:hAnsi="STIX Two Text" w:cs="Arial"/>
          <w:b w:val="0"/>
          <w:bCs w:val="0"/>
          <w:color w:val="000000" w:themeColor="text1"/>
          <w:kern w:val="0"/>
          <w:sz w:val="20"/>
          <w:lang w:val="en-GB"/>
        </w:rPr>
        <w:t xml:space="preserve"> somatosensory cortex</w:t>
      </w:r>
      <w:r w:rsidR="00C30A01">
        <w:rPr>
          <w:rFonts w:ascii="STIX Two Text" w:eastAsiaTheme="minorEastAsia" w:hAnsi="STIX Two Text" w:cs="Arial"/>
          <w:b w:val="0"/>
          <w:bCs w:val="0"/>
          <w:color w:val="000000" w:themeColor="text1"/>
          <w:kern w:val="0"/>
          <w:sz w:val="20"/>
          <w:lang w:val="en-GB"/>
        </w:rPr>
        <w:t xml:space="preserve"> (S1)</w:t>
      </w:r>
      <w:r w:rsidR="00BE638C">
        <w:rPr>
          <w:rFonts w:ascii="STIX Two Text" w:eastAsiaTheme="minorEastAsia" w:hAnsi="STIX Two Text" w:cs="Arial"/>
          <w:b w:val="0"/>
          <w:bCs w:val="0"/>
          <w:color w:val="000000" w:themeColor="text1"/>
          <w:kern w:val="0"/>
          <w:sz w:val="20"/>
          <w:lang w:val="en-GB"/>
        </w:rPr>
        <w:t xml:space="preserve"> and</w:t>
      </w:r>
      <w:r w:rsidR="00A15651">
        <w:rPr>
          <w:rFonts w:ascii="STIX Two Text" w:eastAsiaTheme="minorEastAsia" w:hAnsi="STIX Two Text" w:cs="Arial"/>
          <w:b w:val="0"/>
          <w:bCs w:val="0"/>
          <w:color w:val="000000" w:themeColor="text1"/>
          <w:kern w:val="0"/>
          <w:sz w:val="20"/>
          <w:lang w:val="en-GB"/>
        </w:rPr>
        <w:t xml:space="preserve"> </w:t>
      </w:r>
      <w:r w:rsidR="005E11F1" w:rsidRPr="005E11F1">
        <w:rPr>
          <w:rFonts w:ascii="STIX Two Text" w:eastAsiaTheme="minorEastAsia" w:hAnsi="STIX Two Text" w:cs="Arial"/>
          <w:b w:val="0"/>
          <w:bCs w:val="0"/>
          <w:color w:val="000000" w:themeColor="text1"/>
          <w:kern w:val="0"/>
          <w:sz w:val="20"/>
          <w:lang w:val="en-GB"/>
        </w:rPr>
        <w:t>the primary motor cortex (</w:t>
      </w:r>
      <w:r w:rsidR="005E11F1" w:rsidRPr="00F05B99">
        <w:rPr>
          <w:rFonts w:ascii="STIX Two Text" w:eastAsiaTheme="minorEastAsia" w:hAnsi="STIX Two Text" w:cs="Arial"/>
          <w:b w:val="0"/>
          <w:bCs w:val="0"/>
          <w:color w:val="000000" w:themeColor="text1"/>
          <w:kern w:val="0"/>
          <w:sz w:val="20"/>
          <w:lang w:val="en-GB"/>
        </w:rPr>
        <w:t>M1</w:t>
      </w:r>
      <w:r w:rsidR="003B5A10" w:rsidRPr="00F05B99">
        <w:rPr>
          <w:b w:val="0"/>
          <w:bCs w:val="0"/>
          <w:color w:val="000000" w:themeColor="text1"/>
          <w:lang w:val="en-GB"/>
        </w:rPr>
        <w:t>).</w:t>
      </w:r>
      <w:r w:rsidR="003B5A10" w:rsidRPr="00B942FD">
        <w:rPr>
          <w:lang w:val="en-GB"/>
        </w:rPr>
        <w:t xml:space="preserve"> </w:t>
      </w:r>
      <w:commentRangeEnd w:id="56"/>
      <w:r w:rsidR="00751A43">
        <w:rPr>
          <w:rStyle w:val="CommentReference"/>
          <w:rFonts w:asciiTheme="minorHAnsi" w:eastAsiaTheme="minorHAnsi" w:hAnsiTheme="minorHAnsi" w:cstheme="minorBidi"/>
          <w:b w:val="0"/>
          <w:bCs w:val="0"/>
          <w:color w:val="auto"/>
          <w:kern w:val="0"/>
          <w:lang w:val="de-DE"/>
        </w:rPr>
        <w:commentReference w:id="56"/>
      </w:r>
      <w:r w:rsidR="00C30A01" w:rsidRPr="00F05B99">
        <w:rPr>
          <w:rFonts w:ascii="STIX Two Text" w:eastAsiaTheme="minorEastAsia" w:hAnsi="STIX Two Text" w:cs="Arial"/>
          <w:b w:val="0"/>
          <w:bCs w:val="0"/>
          <w:color w:val="000000" w:themeColor="text1"/>
          <w:kern w:val="0"/>
          <w:sz w:val="20"/>
          <w:lang w:val="en-GB"/>
        </w:rPr>
        <w:t>M1</w:t>
      </w:r>
      <w:r w:rsidR="005E11F1" w:rsidRPr="005E11F1">
        <w:rPr>
          <w:rFonts w:ascii="STIX Two Text" w:eastAsiaTheme="minorEastAsia" w:hAnsi="STIX Two Text" w:cs="Arial"/>
          <w:b w:val="0"/>
          <w:bCs w:val="0"/>
          <w:color w:val="000000" w:themeColor="text1"/>
          <w:kern w:val="0"/>
          <w:sz w:val="20"/>
          <w:lang w:val="en-GB"/>
        </w:rPr>
        <w:t xml:space="preserve"> plays a crucial role as a feedback controller for motor control</w:t>
      </w:r>
      <w:r w:rsidR="00C30A01">
        <w:rPr>
          <w:rFonts w:ascii="STIX Two Text" w:eastAsiaTheme="minorEastAsia" w:hAnsi="STIX Two Text" w:cs="Arial"/>
          <w:b w:val="0"/>
          <w:bCs w:val="0"/>
          <w:color w:val="000000" w:themeColor="text1"/>
          <w:kern w:val="0"/>
          <w:sz w:val="20"/>
          <w:lang w:val="en-GB"/>
        </w:rPr>
        <w:t xml:space="preserve">, </w:t>
      </w:r>
      <w:r w:rsidR="005E11F1" w:rsidRPr="005E11F1">
        <w:rPr>
          <w:rFonts w:ascii="STIX Two Text" w:eastAsiaTheme="minorEastAsia" w:hAnsi="STIX Two Text" w:cs="Arial"/>
          <w:b w:val="0"/>
          <w:bCs w:val="0"/>
          <w:color w:val="000000" w:themeColor="text1"/>
          <w:kern w:val="0"/>
          <w:sz w:val="20"/>
          <w:lang w:val="en-GB"/>
        </w:rPr>
        <w:t>perform</w:t>
      </w:r>
      <w:r w:rsidR="00C30A01">
        <w:rPr>
          <w:rFonts w:ascii="STIX Two Text" w:eastAsiaTheme="minorEastAsia" w:hAnsi="STIX Two Text" w:cs="Arial"/>
          <w:b w:val="0"/>
          <w:bCs w:val="0"/>
          <w:color w:val="000000" w:themeColor="text1"/>
          <w:kern w:val="0"/>
          <w:sz w:val="20"/>
          <w:lang w:val="en-GB"/>
        </w:rPr>
        <w:t>ing</w:t>
      </w:r>
      <w:r w:rsidR="005E11F1" w:rsidRPr="005E11F1">
        <w:rPr>
          <w:rFonts w:ascii="STIX Two Text" w:eastAsiaTheme="minorEastAsia" w:hAnsi="STIX Two Text" w:cs="Arial"/>
          <w:b w:val="0"/>
          <w:bCs w:val="0"/>
          <w:color w:val="000000" w:themeColor="text1"/>
          <w:kern w:val="0"/>
          <w:sz w:val="20"/>
          <w:lang w:val="en-GB"/>
        </w:rPr>
        <w:t xml:space="preserve"> dynamic updates of internal motor commands, which </w:t>
      </w:r>
      <w:r w:rsidR="005104F6">
        <w:rPr>
          <w:rFonts w:ascii="STIX Two Text" w:eastAsiaTheme="minorEastAsia" w:hAnsi="STIX Two Text" w:cs="Arial"/>
          <w:b w:val="0"/>
          <w:bCs w:val="0"/>
          <w:color w:val="000000" w:themeColor="text1"/>
          <w:kern w:val="0"/>
          <w:sz w:val="20"/>
          <w:lang w:val="en-GB"/>
        </w:rPr>
        <w:t xml:space="preserve">receive input from </w:t>
      </w:r>
      <w:r w:rsidR="005E11F1" w:rsidRPr="005E11F1">
        <w:rPr>
          <w:rFonts w:ascii="STIX Two Text" w:eastAsiaTheme="minorEastAsia" w:hAnsi="STIX Two Text" w:cs="Arial"/>
          <w:b w:val="0"/>
          <w:bCs w:val="0"/>
          <w:color w:val="000000" w:themeColor="text1"/>
          <w:kern w:val="0"/>
          <w:sz w:val="20"/>
          <w:lang w:val="en-GB"/>
        </w:rPr>
        <w:t xml:space="preserve">the somatosensory cortex (S1). However, when sensory feedback is manipulated, such as in our paradigm where visual feedback is altered </w:t>
      </w:r>
      <w:r w:rsidR="005104F6">
        <w:rPr>
          <w:rFonts w:ascii="STIX Two Text" w:eastAsiaTheme="minorEastAsia" w:hAnsi="STIX Two Text" w:cs="Arial"/>
          <w:b w:val="0"/>
          <w:bCs w:val="0"/>
          <w:color w:val="000000" w:themeColor="text1"/>
          <w:kern w:val="0"/>
          <w:sz w:val="20"/>
          <w:lang w:val="en-GB"/>
        </w:rPr>
        <w:t xml:space="preserve">and does not match the </w:t>
      </w:r>
      <w:r w:rsidR="005E11F1" w:rsidRPr="005E11F1">
        <w:rPr>
          <w:rFonts w:ascii="STIX Two Text" w:eastAsiaTheme="minorEastAsia" w:hAnsi="STIX Two Text" w:cs="Arial"/>
          <w:b w:val="0"/>
          <w:bCs w:val="0"/>
          <w:color w:val="000000" w:themeColor="text1"/>
          <w:kern w:val="0"/>
          <w:sz w:val="20"/>
          <w:lang w:val="en-GB"/>
        </w:rPr>
        <w:t xml:space="preserve">tactile feedback, it </w:t>
      </w:r>
      <w:r w:rsidR="005104F6">
        <w:rPr>
          <w:rFonts w:ascii="STIX Two Text" w:eastAsiaTheme="minorEastAsia" w:hAnsi="STIX Two Text" w:cs="Arial"/>
          <w:b w:val="0"/>
          <w:bCs w:val="0"/>
          <w:color w:val="000000" w:themeColor="text1"/>
          <w:kern w:val="0"/>
          <w:sz w:val="20"/>
          <w:lang w:val="en-GB"/>
        </w:rPr>
        <w:t xml:space="preserve">might </w:t>
      </w:r>
      <w:r w:rsidR="005E11F1" w:rsidRPr="005E11F1">
        <w:rPr>
          <w:rFonts w:ascii="STIX Two Text" w:eastAsiaTheme="minorEastAsia" w:hAnsi="STIX Two Text" w:cs="Arial"/>
          <w:b w:val="0"/>
          <w:bCs w:val="0"/>
          <w:color w:val="000000" w:themeColor="text1"/>
          <w:kern w:val="0"/>
          <w:sz w:val="20"/>
          <w:lang w:val="en-GB"/>
        </w:rPr>
        <w:t xml:space="preserve">lead to incorrect </w:t>
      </w:r>
      <w:r w:rsidR="005104F6">
        <w:rPr>
          <w:rFonts w:ascii="STIX Two Text" w:eastAsiaTheme="minorEastAsia" w:hAnsi="STIX Two Text" w:cs="Arial"/>
          <w:b w:val="0"/>
          <w:bCs w:val="0"/>
          <w:color w:val="000000" w:themeColor="text1"/>
          <w:kern w:val="0"/>
          <w:sz w:val="20"/>
          <w:lang w:val="en-GB"/>
        </w:rPr>
        <w:t>updating in M1</w:t>
      </w:r>
      <w:r w:rsidR="001645E0">
        <w:rPr>
          <w:rFonts w:ascii="STIX Two Text" w:eastAsiaTheme="minorEastAsia" w:hAnsi="STIX Two Text" w:cs="Arial"/>
          <w:b w:val="0"/>
          <w:bCs w:val="0"/>
          <w:color w:val="000000" w:themeColor="text1"/>
          <w:kern w:val="0"/>
          <w:sz w:val="20"/>
          <w:lang w:val="en-GB"/>
        </w:rPr>
        <w:t xml:space="preserve"> </w:t>
      </w:r>
      <w:r w:rsidR="0087744F">
        <w:rPr>
          <w:rFonts w:ascii="STIX Two Text" w:eastAsiaTheme="minorEastAsia" w:hAnsi="STIX Two Text" w:cs="Arial"/>
          <w:b w:val="0"/>
          <w:bCs w:val="0"/>
          <w:color w:val="000000" w:themeColor="text1"/>
          <w:kern w:val="0"/>
          <w:sz w:val="20"/>
          <w:lang w:val="en-GB"/>
        </w:rPr>
        <w:fldChar w:fldCharType="begin"/>
      </w:r>
      <w:r w:rsidR="0087744F">
        <w:rPr>
          <w:rFonts w:ascii="STIX Two Text" w:eastAsiaTheme="minorEastAsia" w:hAnsi="STIX Two Text" w:cs="Arial"/>
          <w:b w:val="0"/>
          <w:bCs w:val="0"/>
          <w:color w:val="000000" w:themeColor="text1"/>
          <w:kern w:val="0"/>
          <w:sz w:val="20"/>
          <w:lang w:val="en-GB"/>
        </w:rPr>
        <w:instrText xml:space="preserve"> ADDIN EN.CITE &lt;EndNote&gt;&lt;Cite&gt;&lt;Author&gt;Shadmehr&lt;/Author&gt;&lt;Year&gt;2008&lt;/Year&gt;&lt;RecNum&gt;1744&lt;/RecNum&gt;&lt;DisplayText&gt;(Todorov and Jordan 2002, Shadmehr and Krakauer 2008)&lt;/DisplayText&gt;&lt;record&gt;&lt;rec-number&gt;1744&lt;/rec-number&gt;&lt;foreign-keys&gt;&lt;key app="EN" db-id="a5xzr5prx09rz4ex9x2vssxl5tf9daezarrw" timestamp="1684226417"&gt;1744&lt;/key&gt;&lt;/foreign-keys&gt;&lt;ref-type name="Journal Article"&gt;17&lt;/ref-type&gt;&lt;contributors&gt;&lt;authors&gt;&lt;author&gt;Shadmehr, Reza&lt;/author&gt;&lt;author&gt;Krakauer, John W&lt;/author&gt;&lt;/authors&gt;&lt;/contributors&gt;&lt;titles&gt;&lt;title&gt;A computational neuroanatomy for motor control&lt;/title&gt;&lt;secondary-title&gt;Experimental brain research&lt;/secondary-title&gt;&lt;/titles&gt;&lt;periodical&gt;&lt;full-title&gt;Experimental brain research&lt;/full-title&gt;&lt;/periodical&gt;&lt;pages&gt;359-381&lt;/pages&gt;&lt;volume&gt;185&lt;/volume&gt;&lt;dates&gt;&lt;year&gt;2008&lt;/year&gt;&lt;/dates&gt;&lt;isbn&gt;0014-4819&lt;/isbn&gt;&lt;urls&gt;&lt;/urls&gt;&lt;/record&gt;&lt;/Cite&gt;&lt;Cite&gt;&lt;Author&gt;Todorov&lt;/Author&gt;&lt;Year&gt;2002&lt;/Year&gt;&lt;RecNum&gt;1745&lt;/RecNum&gt;&lt;record&gt;&lt;rec-number&gt;1745&lt;/rec-number&gt;&lt;foreign-keys&gt;&lt;key app="EN" db-id="a5xzr5prx09rz4ex9x2vssxl5tf9daezarrw" timestamp="1684226466"&gt;1745&lt;/key&gt;&lt;/foreign-keys&gt;&lt;ref-type name="Journal Article"&gt;17&lt;/ref-type&gt;&lt;contributors&gt;&lt;authors&gt;&lt;author&gt;Todorov, Emanuel&lt;/author&gt;&lt;author&gt;Jordan, Michael I&lt;/author&gt;&lt;/authors&gt;&lt;/contributors&gt;&lt;titles&gt;&lt;title&gt;Optimal feedback control as a theory of motor coordination&lt;/title&gt;&lt;secondary-title&gt;Nature neuroscience&lt;/secondary-title&gt;&lt;/titles&gt;&lt;periodical&gt;&lt;full-title&gt;Nature neuroscience&lt;/full-title&gt;&lt;/periodical&gt;&lt;pages&gt;1226-1235&lt;/pages&gt;&lt;volume&gt;5&lt;/volume&gt;&lt;number&gt;11&lt;/number&gt;&lt;dates&gt;&lt;year&gt;2002&lt;/year&gt;&lt;/dates&gt;&lt;isbn&gt;1097-6256&lt;/isbn&gt;&lt;urls&gt;&lt;/urls&gt;&lt;/record&gt;&lt;/Cite&gt;&lt;/EndNote&gt;</w:instrText>
      </w:r>
      <w:r w:rsidR="0087744F">
        <w:rPr>
          <w:rFonts w:ascii="STIX Two Text" w:eastAsiaTheme="minorEastAsia" w:hAnsi="STIX Two Text" w:cs="Arial"/>
          <w:b w:val="0"/>
          <w:bCs w:val="0"/>
          <w:color w:val="000000" w:themeColor="text1"/>
          <w:kern w:val="0"/>
          <w:sz w:val="20"/>
          <w:lang w:val="en-GB"/>
        </w:rPr>
        <w:fldChar w:fldCharType="separate"/>
      </w:r>
      <w:r w:rsidR="0087744F">
        <w:rPr>
          <w:rFonts w:ascii="STIX Two Text" w:eastAsiaTheme="minorEastAsia" w:hAnsi="STIX Two Text" w:cs="Arial"/>
          <w:b w:val="0"/>
          <w:bCs w:val="0"/>
          <w:noProof/>
          <w:color w:val="000000" w:themeColor="text1"/>
          <w:kern w:val="0"/>
          <w:sz w:val="20"/>
          <w:lang w:val="en-GB"/>
        </w:rPr>
        <w:t>(Todorov and Jordan 2002, Shadmehr and Krakauer 2008)</w:t>
      </w:r>
      <w:r w:rsidR="0087744F">
        <w:rPr>
          <w:rFonts w:ascii="STIX Two Text" w:eastAsiaTheme="minorEastAsia" w:hAnsi="STIX Two Text" w:cs="Arial"/>
          <w:b w:val="0"/>
          <w:bCs w:val="0"/>
          <w:color w:val="000000" w:themeColor="text1"/>
          <w:kern w:val="0"/>
          <w:sz w:val="20"/>
          <w:lang w:val="en-GB"/>
        </w:rPr>
        <w:fldChar w:fldCharType="end"/>
      </w:r>
      <w:r w:rsidR="005E11F1" w:rsidRPr="005E11F1">
        <w:rPr>
          <w:rFonts w:ascii="STIX Two Text" w:eastAsiaTheme="minorEastAsia" w:hAnsi="STIX Two Text" w:cs="Arial"/>
          <w:b w:val="0"/>
          <w:bCs w:val="0"/>
          <w:color w:val="000000" w:themeColor="text1"/>
          <w:kern w:val="0"/>
          <w:sz w:val="20"/>
          <w:lang w:val="en-GB"/>
        </w:rPr>
        <w:t>.</w:t>
      </w:r>
    </w:p>
    <w:p w14:paraId="69919CE2" w14:textId="33811DDB" w:rsidR="005104F6" w:rsidRDefault="005104F6" w:rsidP="006D47D3">
      <w:pPr>
        <w:rPr>
          <w:b/>
          <w:bCs/>
          <w:lang w:val="en-GB"/>
        </w:rPr>
      </w:pPr>
      <w:r>
        <w:rPr>
          <w:lang w:val="en-GB"/>
        </w:rPr>
        <w:t xml:space="preserve">This idea is supported by the fact, that </w:t>
      </w:r>
      <w:r w:rsidR="005E11F1" w:rsidRPr="005E11F1">
        <w:rPr>
          <w:lang w:val="en-GB"/>
        </w:rPr>
        <w:t>S1 and the cerebellum are closely interconnected and work together during movement control</w:t>
      </w:r>
      <w:r w:rsidR="00734461">
        <w:rPr>
          <w:lang w:val="en-GB"/>
        </w:rPr>
        <w:t xml:space="preserve"> </w:t>
      </w:r>
      <w:r w:rsidR="00734461">
        <w:rPr>
          <w:b/>
          <w:bCs/>
          <w:lang w:val="en-GB"/>
        </w:rPr>
        <w:fldChar w:fldCharType="begin"/>
      </w:r>
      <w:r w:rsidR="00734461">
        <w:rPr>
          <w:lang w:val="en-GB"/>
        </w:rPr>
        <w:instrText xml:space="preserve"> ADDIN ZOTERO_ITEM CSL_CITATION {"citationID":"FD5HvKY2","properties":{"formattedCitation":"(Diedrichsen et al., 2005)","plainCitation":"(Diedrichsen et al., 2005)","noteIndex":0},"citationItems":[{"id":4742,"uris":["http://zotero.org/users/9063792/items/Q484M75Z"],"itemData":{"id":4742,"type":"article-journal","abstract":"Reach errors may be broadly classified into errors arising from unpredictable changes in target location, called target errors, and errors arising from miscalibration of internal models (e.g., when prisms alter visual feedback or a force field alters limb dynamics), called execution errors. Execution errors may be caused by miscalibration of dynamics (e.g., when a force field alters limb dynamics) or by miscalibration of kinematics (e.g., when prisms alter visual feedback). Although all types of errors lead to similar on-line corrections, we found that the motor system showed strong trial-by-trial adaptation in response to random execution errors but not in response to random target errors. We used functional magnetic resonance imaging and a compatible robot to study brain regions involved in processing each kind of error. Both kinematic and dynamic execution errors activated regions along the central and the postcentral sulci and in lobules V, VI, and VIII of the cerebellum, making these areas possible sites of plastic changes in internal models for reaching. Only activity related to kinematic errors extended into parietal area 5. These results are inconsistent with the idea that kinematics and dynamics of reaching are computed in separate neural entities. In contrast, only target errors caused increased activity in the striatum and the posterior superior parietal lobule. The cerebellum and motor cortex were as strongly activated as with execution errors. These findings indicate a neural and behavioral dissociation between errors that lead to switching of behavioral goals and errors that lead to adaptation of internal models of limb dynamics and kinematics.","container-title":"Journal of Neuroscience","DOI":"10.1523/JNEUROSCI.1874-05.2005","ISSN":"0270-6474, 1529-2401","issue":"43","journalAbbreviation":"J. Neurosci.","language":"en","license":"Copyright © 2005 Society for Neuroscience 0270-6474/05/259919-13.00/0","note":"publisher: Society for Neuroscience\nsection: Behavioral/Systems/Cognitive\nPMID: 16251440","page":"9919-9931","source":"www.jneurosci.org","title":"Neural Correlates of Reach Errors","volume":"25","author":[{"family":"Diedrichsen","given":"Jörn"},{"family":"Hashambhoy","given":"Yasmin"},{"family":"Rane","given":"Tushar"},{"family":"Shadmehr","given":"Reza"}],"issued":{"date-parts":[["2005",10,26]]}}}],"schema":"https://github.com/citation-style-language/schema/raw/master/csl-citation.json"} </w:instrText>
      </w:r>
      <w:r w:rsidR="00734461">
        <w:rPr>
          <w:b/>
          <w:bCs/>
          <w:lang w:val="en-GB"/>
        </w:rPr>
        <w:fldChar w:fldCharType="separate"/>
      </w:r>
      <w:r w:rsidR="00734461" w:rsidRPr="00734461">
        <w:t>(Diedrichsen et al., 2005)</w:t>
      </w:r>
      <w:r w:rsidR="00734461">
        <w:rPr>
          <w:b/>
          <w:bCs/>
          <w:lang w:val="en-GB"/>
        </w:rPr>
        <w:fldChar w:fldCharType="end"/>
      </w:r>
      <w:r w:rsidR="005E11F1" w:rsidRPr="005E11F1">
        <w:rPr>
          <w:lang w:val="en-GB"/>
        </w:rPr>
        <w:t xml:space="preserve">. Dysfunction of this interaction </w:t>
      </w:r>
      <w:r w:rsidR="00AC0C23">
        <w:rPr>
          <w:lang w:val="en-GB"/>
        </w:rPr>
        <w:t>seems to</w:t>
      </w:r>
      <w:r w:rsidR="00AC0C23" w:rsidRPr="005E11F1">
        <w:rPr>
          <w:lang w:val="en-GB"/>
        </w:rPr>
        <w:t xml:space="preserve"> </w:t>
      </w:r>
      <w:r w:rsidR="005E11F1" w:rsidRPr="005E11F1">
        <w:rPr>
          <w:lang w:val="en-GB"/>
        </w:rPr>
        <w:t>contribute to the development of action tremor</w:t>
      </w:r>
      <w:r w:rsidR="00320FC0">
        <w:rPr>
          <w:lang w:val="en-GB"/>
        </w:rPr>
        <w:t xml:space="preserve"> </w:t>
      </w:r>
      <w:r w:rsidR="00320FC0">
        <w:rPr>
          <w:lang w:val="en-GB"/>
        </w:rPr>
        <w:fldChar w:fldCharType="begin">
          <w:fldData xml:space="preserve">PEVuZE5vdGU+PENpdGU+PEF1dGhvcj5IYWxsZXR0PC9BdXRob3I+PFllYXI+MjAxNDwvWWVhcj48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</w:fldData>
        </w:fldChar>
      </w:r>
      <w:r w:rsidR="00A974B4">
        <w:rPr>
          <w:lang w:val="en-GB"/>
        </w:rPr>
        <w:instrText xml:space="preserve"> ADDIN EN.CITE </w:instrText>
      </w:r>
      <w:r w:rsidR="00A974B4">
        <w:rPr>
          <w:lang w:val="en-GB"/>
        </w:rPr>
        <w:fldChar w:fldCharType="begin">
          <w:fldData xml:space="preserve">PEVuZE5vdGU+PENpdGU+PEF1dGhvcj5IYWxsZXR0PC9BdXRob3I+PFllYXI+MjAxNDwvWWVhcj48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</w:fldData>
        </w:fldChar>
      </w:r>
      <w:r w:rsidR="00A974B4">
        <w:rPr>
          <w:lang w:val="en-GB"/>
        </w:rPr>
        <w:instrText xml:space="preserve"> ADDIN EN.CITE.DATA </w:instrText>
      </w:r>
      <w:r w:rsidR="00A974B4">
        <w:rPr>
          <w:lang w:val="en-GB"/>
        </w:rPr>
      </w:r>
      <w:r w:rsidR="00A974B4">
        <w:rPr>
          <w:lang w:val="en-GB"/>
        </w:rPr>
        <w:fldChar w:fldCharType="end"/>
      </w:r>
      <w:r w:rsidR="00320FC0">
        <w:rPr>
          <w:lang w:val="en-GB"/>
        </w:rPr>
      </w:r>
      <w:r w:rsidR="00320FC0">
        <w:rPr>
          <w:lang w:val="en-GB"/>
        </w:rPr>
        <w:fldChar w:fldCharType="separate"/>
      </w:r>
      <w:r w:rsidR="00A974B4">
        <w:rPr>
          <w:noProof/>
          <w:lang w:val="en-GB"/>
        </w:rPr>
        <w:t>(Timmermann, Gross et al. 2004, Schnitzler, Munks et al. 2009, Hallett 2014, Raethjen and Muthuraman 2015)</w:t>
      </w:r>
      <w:r w:rsidR="00320FC0">
        <w:rPr>
          <w:lang w:val="en-GB"/>
        </w:rPr>
        <w:fldChar w:fldCharType="end"/>
      </w:r>
      <w:r w:rsidR="005E11F1" w:rsidRPr="005E11F1">
        <w:rPr>
          <w:lang w:val="en-GB"/>
        </w:rPr>
        <w:t xml:space="preserve">. Therefore, understanding the complex interactions between M1, S1, and the cerebellum </w:t>
      </w:r>
      <w:r w:rsidR="00813B72">
        <w:rPr>
          <w:lang w:val="en-GB"/>
        </w:rPr>
        <w:t>seems</w:t>
      </w:r>
      <w:r w:rsidR="00813B72" w:rsidRPr="005E11F1">
        <w:rPr>
          <w:lang w:val="en-GB"/>
        </w:rPr>
        <w:t xml:space="preserve"> </w:t>
      </w:r>
      <w:r w:rsidR="005E11F1" w:rsidRPr="005E11F1">
        <w:rPr>
          <w:lang w:val="en-GB"/>
        </w:rPr>
        <w:t xml:space="preserve">essential for understanding </w:t>
      </w:r>
      <w:r w:rsidR="005E11F1">
        <w:rPr>
          <w:lang w:val="en-GB"/>
        </w:rPr>
        <w:t>how a</w:t>
      </w:r>
      <w:r>
        <w:rPr>
          <w:lang w:val="en-GB"/>
        </w:rPr>
        <w:t>c</w:t>
      </w:r>
      <w:r w:rsidR="005E11F1">
        <w:rPr>
          <w:lang w:val="en-GB"/>
        </w:rPr>
        <w:t>tion tremor emerges</w:t>
      </w:r>
      <w:r w:rsidR="005E11F1" w:rsidRPr="005E11F1">
        <w:rPr>
          <w:lang w:val="en-GB"/>
        </w:rPr>
        <w:t>.</w:t>
      </w:r>
      <w:r>
        <w:rPr>
          <w:lang w:val="en-GB"/>
        </w:rPr>
        <w:t xml:space="preserve"> </w:t>
      </w:r>
    </w:p>
    <w:p w14:paraId="6C4AEA4B" w14:textId="58745FDB" w:rsidR="00E05872" w:rsidRDefault="005104F6" w:rsidP="006D47D3">
      <w:pPr>
        <w:rPr>
          <w:lang w:val="en-GB"/>
        </w:rPr>
      </w:pPr>
      <w:r>
        <w:rPr>
          <w:lang w:val="en-GB"/>
        </w:rPr>
        <w:t xml:space="preserve">Our data of the pupillometry </w:t>
      </w:r>
      <w:r w:rsidR="00734461">
        <w:rPr>
          <w:lang w:val="en-GB"/>
        </w:rPr>
        <w:t>is</w:t>
      </w:r>
      <w:r>
        <w:rPr>
          <w:lang w:val="en-GB"/>
        </w:rPr>
        <w:t xml:space="preserve"> intended as a primer of </w:t>
      </w:r>
      <w:r w:rsidR="00192392">
        <w:rPr>
          <w:lang w:val="en-GB"/>
        </w:rPr>
        <w:t xml:space="preserve">the </w:t>
      </w:r>
      <w:r w:rsidR="006D47D3">
        <w:rPr>
          <w:lang w:val="en-GB"/>
        </w:rPr>
        <w:t>LC</w:t>
      </w:r>
      <w:r w:rsidR="00192392">
        <w:rPr>
          <w:lang w:val="en-GB"/>
        </w:rPr>
        <w:t xml:space="preserve"> activity</w:t>
      </w:r>
      <w:r w:rsidR="009E5818">
        <w:rPr>
          <w:lang w:val="en-GB"/>
        </w:rPr>
        <w:t xml:space="preserve"> </w:t>
      </w:r>
      <w:r w:rsidR="009E5818">
        <w:rPr>
          <w:b/>
          <w:bCs/>
          <w:lang w:val="en-GB"/>
        </w:rPr>
        <w:fldChar w:fldCharType="begin"/>
      </w:r>
      <w:r w:rsidR="009E5818">
        <w:rPr>
          <w:lang w:val="en-GB"/>
        </w:rPr>
        <w:instrText xml:space="preserve"> ADDIN ZOTERO_ITEM CSL_CITATION {"citationID":"CNV18SgV","properties":{"formattedCitation":"(Aston-Jones &amp; Cohen, 2005)","plainCitation":"(Aston-Jones &amp; Cohen, 2005)","noteIndex":0},"citationItems":[{"id":4729,"uris":["http://zotero.org/users/9063792/items/8KNPJTRE"],"itemData":{"id":4729,"type":"article-journal","abstract":"Historically, the locus coeruleus-norepinephrine (LC-NE) system has been implicated in arousal, but recent findings suggest that this system plays a more complex and specific role in the control of behavior than investigators previously thought. We review neurophysiological and modeling studies in monkey that support a new theory of LC-NE function. LC neurons exhibit two modes of activity, phasic and tonic. Phasic LC activation is driven by the outcome of task-related decision processes and is proposed to facilitate ensuing behaviors and to help optimize task performance (exploitation). When utility in the task wanes, LC neurons exhibit a tonic activity mode, associated with disengagement from the current task and a search for alternative behaviors (exploration). Monkey LC receives prominent, direct inputs from the anterior cingulate (ACC) and orbitofrontal cortices (OFC), both of which are thought to monitor task-related utility. We propose that these frontal areas produce the above patterns of LC activity to optimize utility on both short and long timescales.","container-title":"Annual Review of Neuroscience","DOI":"10.1146/annurev.neuro.28.061604.135709","issue":"1","note":"_eprint: https://doi.org/10.1146/annurev.neuro.28.061604.135709\nPMID: 16022602","page":"403-450","source":"Annual Reviews","title":"AN INTEGRATIVE THEORY OF LOCUS COERULEUS-NOREPINEPHRINE FUNCTION: Adaptive Gain and Optimal Performance","title-short":"AN INTEGRATIVE THEORY OF LOCUS COERULEUS-NOREPINEPHRINE FUNCTION","volume":"28","author":[{"family":"Aston-Jones","given":"Gary"},{"family":"Cohen","given":"Jonathan D."}],"issued":{"date-parts":[["2005"]]}}}],"schema":"https://github.com/citation-style-language/schema/raw/master/csl-citation.json"} </w:instrText>
      </w:r>
      <w:r w:rsidR="009E5818">
        <w:rPr>
          <w:b/>
          <w:bCs/>
          <w:lang w:val="en-GB"/>
        </w:rPr>
        <w:fldChar w:fldCharType="separate"/>
      </w:r>
      <w:r w:rsidR="009E5818" w:rsidRPr="009E5818">
        <w:t>(Aston-Jones &amp; Cohen, 2005)</w:t>
      </w:r>
      <w:r w:rsidR="009E5818">
        <w:rPr>
          <w:b/>
          <w:bCs/>
          <w:lang w:val="en-GB"/>
        </w:rPr>
        <w:fldChar w:fldCharType="end"/>
      </w:r>
      <w:r w:rsidR="00734461">
        <w:rPr>
          <w:lang w:val="en-GB"/>
        </w:rPr>
        <w:t xml:space="preserve">. </w:t>
      </w:r>
      <w:r w:rsidR="006D47D3">
        <w:rPr>
          <w:lang w:val="en-GB"/>
        </w:rPr>
        <w:t xml:space="preserve">Studies have </w:t>
      </w:r>
      <w:r w:rsidR="00B022FB">
        <w:rPr>
          <w:lang w:val="en-GB"/>
        </w:rPr>
        <w:t>shown</w:t>
      </w:r>
      <w:r w:rsidR="006D47D3">
        <w:rPr>
          <w:lang w:val="en-GB"/>
        </w:rPr>
        <w:t xml:space="preserve"> that the LC projects into the thalamus </w:t>
      </w:r>
      <w:r w:rsidR="00B022FB">
        <w:rPr>
          <w:lang w:val="en-GB"/>
        </w:rPr>
        <w:t xml:space="preserve">and basal ganglia </w:t>
      </w:r>
      <w:r w:rsidR="006D47D3">
        <w:rPr>
          <w:lang w:val="en-GB"/>
        </w:rPr>
        <w:t>and acts a</w:t>
      </w:r>
      <w:r w:rsidR="00B022FB">
        <w:rPr>
          <w:lang w:val="en-GB"/>
        </w:rPr>
        <w:t xml:space="preserve">s modulator of these </w:t>
      </w:r>
      <w:commentRangeStart w:id="57"/>
      <w:r w:rsidR="00B022FB">
        <w:rPr>
          <w:lang w:val="en-GB"/>
        </w:rPr>
        <w:t>regions</w:t>
      </w:r>
      <w:commentRangeEnd w:id="57"/>
      <w:r w:rsidR="00751A43">
        <w:rPr>
          <w:rStyle w:val="CommentReference"/>
          <w:rFonts w:asciiTheme="minorHAnsi" w:eastAsiaTheme="minorHAnsi" w:hAnsiTheme="minorHAnsi" w:cstheme="minorBidi"/>
          <w:color w:val="auto"/>
          <w:lang w:val="de-DE"/>
        </w:rPr>
        <w:commentReference w:id="57"/>
      </w:r>
      <w:r w:rsidR="00B022FB">
        <w:rPr>
          <w:lang w:val="en-GB"/>
        </w:rPr>
        <w:t>. Both</w:t>
      </w:r>
      <w:r w:rsidR="00D73899">
        <w:rPr>
          <w:lang w:val="en-GB"/>
        </w:rPr>
        <w:t>,</w:t>
      </w:r>
      <w:r w:rsidR="00B022FB">
        <w:rPr>
          <w:lang w:val="en-GB"/>
        </w:rPr>
        <w:t xml:space="preserve"> the basal ganglia</w:t>
      </w:r>
      <w:r w:rsidR="001645E0">
        <w:rPr>
          <w:lang w:val="en-GB"/>
        </w:rPr>
        <w:t>,</w:t>
      </w:r>
      <w:r w:rsidR="00B022FB">
        <w:rPr>
          <w:lang w:val="en-GB"/>
        </w:rPr>
        <w:t xml:space="preserve"> and thalamus </w:t>
      </w:r>
      <w:r w:rsidR="00B33BD8">
        <w:rPr>
          <w:lang w:val="en-GB"/>
        </w:rPr>
        <w:t>are involved within</w:t>
      </w:r>
      <w:r w:rsidR="00B022FB">
        <w:rPr>
          <w:lang w:val="en-GB"/>
        </w:rPr>
        <w:t xml:space="preserve"> tremor generation. In our task, two mechanisms might contribute to the fact that ET patients show a higher tremor force in harder task conditions, feedback modality independent. First, a bottom-up process triggered by the LC activity in a higher arousal state </w:t>
      </w:r>
      <w:r w:rsidR="00062C8C">
        <w:rPr>
          <w:lang w:val="en-GB"/>
        </w:rPr>
        <w:t>mute</w:t>
      </w:r>
      <w:r w:rsidR="0054277B">
        <w:rPr>
          <w:lang w:val="en-GB"/>
        </w:rPr>
        <w:t>s</w:t>
      </w:r>
      <w:r w:rsidR="00062C8C">
        <w:rPr>
          <w:lang w:val="en-GB"/>
        </w:rPr>
        <w:t xml:space="preserve"> </w:t>
      </w:r>
      <w:r w:rsidR="00B022FB">
        <w:rPr>
          <w:lang w:val="en-GB"/>
        </w:rPr>
        <w:t xml:space="preserve">down inhibition on </w:t>
      </w:r>
      <w:r w:rsidR="00B022FB">
        <w:rPr>
          <w:lang w:val="en-GB"/>
        </w:rPr>
        <w:t xml:space="preserve">subcortical tremor-generating structures. This is partially supported by our pupil data. Secondly, the cerebellum and sensoricortical structures integrate </w:t>
      </w:r>
      <w:r w:rsidR="005322D0">
        <w:rPr>
          <w:lang w:val="en-GB"/>
        </w:rPr>
        <w:t xml:space="preserve">different </w:t>
      </w:r>
      <w:r w:rsidR="00B022FB">
        <w:rPr>
          <w:lang w:val="en-GB"/>
        </w:rPr>
        <w:t>sensory information (visual</w:t>
      </w:r>
      <w:r w:rsidR="00925EB4">
        <w:rPr>
          <w:lang w:val="en-GB"/>
        </w:rPr>
        <w:t xml:space="preserve">, </w:t>
      </w:r>
      <w:r w:rsidR="00B022FB">
        <w:rPr>
          <w:lang w:val="en-GB"/>
        </w:rPr>
        <w:t>audit</w:t>
      </w:r>
      <w:r w:rsidR="00B8059E">
        <w:rPr>
          <w:lang w:val="en-GB"/>
        </w:rPr>
        <w:t>ory</w:t>
      </w:r>
      <w:r w:rsidR="0054277B">
        <w:rPr>
          <w:lang w:val="en-GB"/>
        </w:rPr>
        <w:t>,</w:t>
      </w:r>
      <w:r w:rsidR="00B022FB">
        <w:rPr>
          <w:lang w:val="en-GB"/>
        </w:rPr>
        <w:t xml:space="preserve"> and </w:t>
      </w:r>
      <w:r w:rsidR="00925EB4">
        <w:rPr>
          <w:lang w:val="en-GB"/>
        </w:rPr>
        <w:t>somatosensory</w:t>
      </w:r>
      <w:r w:rsidR="00B022FB">
        <w:rPr>
          <w:lang w:val="en-GB"/>
        </w:rPr>
        <w:t xml:space="preserve">) which </w:t>
      </w:r>
      <w:r w:rsidR="001418D1">
        <w:rPr>
          <w:lang w:val="en-GB"/>
        </w:rPr>
        <w:t xml:space="preserve">are </w:t>
      </w:r>
      <w:r w:rsidR="00B022FB">
        <w:rPr>
          <w:lang w:val="en-GB"/>
        </w:rPr>
        <w:t>suppose</w:t>
      </w:r>
      <w:r w:rsidR="001418D1">
        <w:rPr>
          <w:lang w:val="en-GB"/>
        </w:rPr>
        <w:t>d</w:t>
      </w:r>
      <w:r w:rsidR="00B022FB">
        <w:rPr>
          <w:lang w:val="en-GB"/>
        </w:rPr>
        <w:t xml:space="preserve"> to work as a</w:t>
      </w:r>
      <w:r w:rsidR="0034549F">
        <w:rPr>
          <w:lang w:val="en-GB"/>
        </w:rPr>
        <w:t>n</w:t>
      </w:r>
      <w:r w:rsidR="00B022FB">
        <w:rPr>
          <w:lang w:val="en-GB"/>
        </w:rPr>
        <w:t xml:space="preserve"> </w:t>
      </w:r>
      <w:r w:rsidR="00876C98">
        <w:rPr>
          <w:lang w:val="en-GB"/>
        </w:rPr>
        <w:t>efference</w:t>
      </w:r>
      <w:r w:rsidR="00F71FA1">
        <w:rPr>
          <w:lang w:val="en-GB"/>
        </w:rPr>
        <w:t xml:space="preserve"> copy for the feedback control of M1. </w:t>
      </w:r>
    </w:p>
    <w:p w14:paraId="6792D808" w14:textId="77777777" w:rsidR="00E05872" w:rsidRDefault="00E05872" w:rsidP="006D47D3">
      <w:pPr>
        <w:rPr>
          <w:lang w:val="en-GB"/>
        </w:rPr>
      </w:pPr>
    </w:p>
    <w:p w14:paraId="518306D9" w14:textId="0ED0FD2D" w:rsidR="00E05872" w:rsidRDefault="00E05872" w:rsidP="006D47D3">
      <w:pPr>
        <w:rPr>
          <w:lang w:val="en-GB"/>
        </w:rPr>
      </w:pPr>
      <w:r>
        <w:rPr>
          <w:lang w:val="en-GB"/>
        </w:rPr>
        <w:t>Limitations</w:t>
      </w:r>
    </w:p>
    <w:p w14:paraId="69DABB21" w14:textId="021E0B88" w:rsidR="0024602B" w:rsidRDefault="00E05872" w:rsidP="006D47D3">
      <w:pPr>
        <w:rPr>
          <w:lang w:val="en-GB"/>
        </w:rPr>
      </w:pPr>
      <w:r>
        <w:rPr>
          <w:lang w:val="en-GB"/>
        </w:rPr>
        <w:t>O</w:t>
      </w:r>
      <w:r w:rsidR="00F82478">
        <w:rPr>
          <w:lang w:val="en-GB"/>
        </w:rPr>
        <w:t>u</w:t>
      </w:r>
      <w:r>
        <w:rPr>
          <w:lang w:val="en-GB"/>
        </w:rPr>
        <w:t>r study has several limitation</w:t>
      </w:r>
      <w:r w:rsidR="00BE53FA">
        <w:rPr>
          <w:lang w:val="en-GB"/>
        </w:rPr>
        <w:t>s</w:t>
      </w:r>
      <w:r>
        <w:rPr>
          <w:lang w:val="en-GB"/>
        </w:rPr>
        <w:t>.</w:t>
      </w:r>
      <w:r w:rsidR="0024602B">
        <w:rPr>
          <w:lang w:val="en-GB"/>
        </w:rPr>
        <w:t xml:space="preserve"> The main limitation is that, by our experiment setup</w:t>
      </w:r>
      <w:r w:rsidR="003E5E77">
        <w:rPr>
          <w:lang w:val="en-GB"/>
        </w:rPr>
        <w:t>,</w:t>
      </w:r>
      <w:r w:rsidR="0024602B">
        <w:rPr>
          <w:lang w:val="en-GB"/>
        </w:rPr>
        <w:t xml:space="preserve"> we cannot </w:t>
      </w:r>
      <w:r w:rsidR="00224678">
        <w:rPr>
          <w:lang w:val="en-GB"/>
        </w:rPr>
        <w:t xml:space="preserve">finally </w:t>
      </w:r>
      <w:r w:rsidR="0024602B">
        <w:rPr>
          <w:lang w:val="en-GB"/>
        </w:rPr>
        <w:t>pro</w:t>
      </w:r>
      <w:r w:rsidR="00C3358C">
        <w:rPr>
          <w:lang w:val="en-GB"/>
        </w:rPr>
        <w:t>ve that</w:t>
      </w:r>
      <w:r w:rsidR="009A1AAE">
        <w:rPr>
          <w:lang w:val="en-GB"/>
        </w:rPr>
        <w:t xml:space="preserve"> the</w:t>
      </w:r>
      <w:r w:rsidR="00C3358C">
        <w:rPr>
          <w:lang w:val="en-GB"/>
        </w:rPr>
        <w:t xml:space="preserve"> altered arousal (mirrored by pupil dilation)</w:t>
      </w:r>
      <w:r w:rsidR="00783B6A">
        <w:rPr>
          <w:lang w:val="en-GB"/>
        </w:rPr>
        <w:t xml:space="preserve"> is</w:t>
      </w:r>
      <w:r w:rsidR="001B7BAF">
        <w:rPr>
          <w:lang w:val="en-GB"/>
        </w:rPr>
        <w:t xml:space="preserve"> directly</w:t>
      </w:r>
      <w:r w:rsidR="00783B6A">
        <w:rPr>
          <w:lang w:val="en-GB"/>
        </w:rPr>
        <w:t xml:space="preserve"> caused by the enhanced feedback</w:t>
      </w:r>
      <w:r w:rsidR="001E1B58">
        <w:rPr>
          <w:lang w:val="en-GB"/>
        </w:rPr>
        <w:t>.</w:t>
      </w:r>
      <w:r w:rsidR="007D1AC8">
        <w:rPr>
          <w:lang w:val="en-GB"/>
        </w:rPr>
        <w:t xml:space="preserve"> </w:t>
      </w:r>
      <w:r w:rsidR="00A108FE">
        <w:rPr>
          <w:lang w:val="en-GB"/>
        </w:rPr>
        <w:t>T</w:t>
      </w:r>
      <w:r w:rsidR="007A2A20">
        <w:rPr>
          <w:lang w:val="en-GB"/>
        </w:rPr>
        <w:t xml:space="preserve">he enhanced arousal </w:t>
      </w:r>
      <w:r w:rsidR="00291B23">
        <w:rPr>
          <w:lang w:val="en-GB"/>
        </w:rPr>
        <w:t xml:space="preserve">could also be </w:t>
      </w:r>
      <w:r w:rsidR="009144D6">
        <w:rPr>
          <w:lang w:val="en-GB"/>
        </w:rPr>
        <w:t xml:space="preserve">just a </w:t>
      </w:r>
      <w:r w:rsidR="005C02C9">
        <w:rPr>
          <w:lang w:val="en-GB"/>
        </w:rPr>
        <w:t>secondary</w:t>
      </w:r>
      <w:r w:rsidR="009144D6">
        <w:rPr>
          <w:lang w:val="en-GB"/>
        </w:rPr>
        <w:t xml:space="preserve"> effect of</w:t>
      </w:r>
      <w:r w:rsidR="007A2A20">
        <w:rPr>
          <w:lang w:val="en-GB"/>
        </w:rPr>
        <w:t xml:space="preserve"> the </w:t>
      </w:r>
      <w:r w:rsidR="008857FC">
        <w:rPr>
          <w:lang w:val="en-GB"/>
        </w:rPr>
        <w:t xml:space="preserve">increased difficulty </w:t>
      </w:r>
      <w:r w:rsidR="009144D6">
        <w:rPr>
          <w:lang w:val="en-GB"/>
        </w:rPr>
        <w:t>to perform</w:t>
      </w:r>
      <w:r w:rsidR="00F02E96">
        <w:rPr>
          <w:lang w:val="en-GB"/>
        </w:rPr>
        <w:t xml:space="preserve"> the task</w:t>
      </w:r>
      <w:r w:rsidR="005C02C9">
        <w:rPr>
          <w:lang w:val="en-GB"/>
        </w:rPr>
        <w:t xml:space="preserve"> with </w:t>
      </w:r>
      <w:r w:rsidR="00531655">
        <w:rPr>
          <w:lang w:val="en-GB"/>
        </w:rPr>
        <w:t>increased tremor</w:t>
      </w:r>
      <w:r w:rsidR="005546A1">
        <w:rPr>
          <w:lang w:val="en-GB"/>
        </w:rPr>
        <w:t>.</w:t>
      </w:r>
      <w:r w:rsidR="00C41070">
        <w:rPr>
          <w:lang w:val="en-GB"/>
        </w:rPr>
        <w:t xml:space="preserve"> However, in this case we would expect </w:t>
      </w:r>
      <w:r w:rsidR="00091FF1">
        <w:rPr>
          <w:lang w:val="en-GB"/>
        </w:rPr>
        <w:t xml:space="preserve">a correlation of the pupil dilation </w:t>
      </w:r>
      <w:r w:rsidR="005D677A">
        <w:rPr>
          <w:lang w:val="en-GB"/>
        </w:rPr>
        <w:t xml:space="preserve">with the </w:t>
      </w:r>
      <w:r w:rsidR="00D9623C">
        <w:rPr>
          <w:noProof/>
        </w:rPr>
        <w:t>PSD in the tremor relevant frequency spectrum (4-12 Hz)</w:t>
      </w:r>
      <w:r w:rsidR="005D677A">
        <w:rPr>
          <w:lang w:val="en-GB"/>
        </w:rPr>
        <w:t xml:space="preserve"> independently of the feedback condition or with the </w:t>
      </w:r>
      <w:r w:rsidR="00472747">
        <w:rPr>
          <w:lang w:val="en-GB"/>
        </w:rPr>
        <w:t xml:space="preserve">individual </w:t>
      </w:r>
      <w:r w:rsidR="005D677A">
        <w:rPr>
          <w:lang w:val="en-GB"/>
        </w:rPr>
        <w:t>TE</w:t>
      </w:r>
      <w:r w:rsidR="00472747">
        <w:rPr>
          <w:lang w:val="en-GB"/>
        </w:rPr>
        <w:t>T</w:t>
      </w:r>
      <w:r w:rsidR="005D677A">
        <w:rPr>
          <w:lang w:val="en-GB"/>
        </w:rPr>
        <w:t>RAS score</w:t>
      </w:r>
      <w:r w:rsidR="00472747">
        <w:rPr>
          <w:lang w:val="en-GB"/>
        </w:rPr>
        <w:t>,</w:t>
      </w:r>
      <w:r w:rsidR="00941984">
        <w:rPr>
          <w:lang w:val="en-GB"/>
        </w:rPr>
        <w:t xml:space="preserve"> but</w:t>
      </w:r>
      <w:r w:rsidR="00472747">
        <w:rPr>
          <w:lang w:val="en-GB"/>
        </w:rPr>
        <w:t xml:space="preserve"> both </w:t>
      </w:r>
      <w:r w:rsidR="0054277B">
        <w:rPr>
          <w:lang w:val="en-GB"/>
        </w:rPr>
        <w:t xml:space="preserve">were </w:t>
      </w:r>
      <w:r w:rsidR="00472747">
        <w:rPr>
          <w:lang w:val="en-GB"/>
        </w:rPr>
        <w:t>not given.</w:t>
      </w:r>
      <w:r w:rsidR="005546A1">
        <w:rPr>
          <w:lang w:val="en-GB"/>
        </w:rPr>
        <w:t xml:space="preserve"> </w:t>
      </w:r>
      <w:r w:rsidR="00984BDD">
        <w:rPr>
          <w:lang w:val="en-GB"/>
        </w:rPr>
        <w:t xml:space="preserve">Therefore, the </w:t>
      </w:r>
      <w:r w:rsidR="00E9274E">
        <w:rPr>
          <w:lang w:val="en-GB"/>
        </w:rPr>
        <w:t xml:space="preserve">increase of arousal seems to be caused by the enhanced sensory feedback itself and </w:t>
      </w:r>
      <w:r w:rsidR="00875E57">
        <w:rPr>
          <w:lang w:val="en-GB"/>
        </w:rPr>
        <w:t xml:space="preserve">is </w:t>
      </w:r>
      <w:r w:rsidR="00A93D3D">
        <w:rPr>
          <w:lang w:val="en-GB"/>
        </w:rPr>
        <w:t xml:space="preserve">not a secondary effect of </w:t>
      </w:r>
      <w:r w:rsidR="001F7120">
        <w:rPr>
          <w:lang w:val="en-GB"/>
        </w:rPr>
        <w:t xml:space="preserve">the </w:t>
      </w:r>
      <w:r w:rsidR="00A93D3D">
        <w:rPr>
          <w:lang w:val="en-GB"/>
        </w:rPr>
        <w:t>tremor increase.</w:t>
      </w:r>
    </w:p>
    <w:p w14:paraId="7008EBE4" w14:textId="379CEA9F" w:rsidR="0024602B" w:rsidRDefault="00E05872" w:rsidP="006D47D3">
      <w:pPr>
        <w:rPr>
          <w:szCs w:val="15"/>
        </w:rPr>
      </w:pPr>
      <w:del w:id="58" w:author="Gesine Hermann" w:date="2023-07-20T12:10:00Z">
        <w:r w:rsidDel="009322B2">
          <w:rPr>
            <w:lang w:val="en-GB"/>
          </w:rPr>
          <w:delText xml:space="preserve"> </w:delText>
        </w:r>
      </w:del>
      <w:r w:rsidR="00E9356F">
        <w:rPr>
          <w:lang w:val="en-GB"/>
        </w:rPr>
        <w:t>Another limitation of t</w:t>
      </w:r>
      <w:r w:rsidR="00B44698">
        <w:rPr>
          <w:lang w:val="en-GB"/>
        </w:rPr>
        <w:t>he auditory feedback paradigm</w:t>
      </w:r>
      <w:r w:rsidR="00E9356F">
        <w:rPr>
          <w:lang w:val="en-GB"/>
        </w:rPr>
        <w:t xml:space="preserve"> is that</w:t>
      </w:r>
      <w:r w:rsidR="00B44698">
        <w:rPr>
          <w:lang w:val="en-GB"/>
        </w:rPr>
        <w:t xml:space="preserve"> </w:t>
      </w:r>
      <w:r w:rsidR="00E12143">
        <w:rPr>
          <w:szCs w:val="15"/>
        </w:rPr>
        <w:t>h</w:t>
      </w:r>
      <w:r w:rsidR="00481DD1">
        <w:rPr>
          <w:szCs w:val="15"/>
        </w:rPr>
        <w:t>itting the target tone might be easier</w:t>
      </w:r>
      <w:r w:rsidR="000E2C06">
        <w:rPr>
          <w:szCs w:val="15"/>
        </w:rPr>
        <w:t xml:space="preserve"> (and</w:t>
      </w:r>
      <w:r w:rsidR="000C386B">
        <w:rPr>
          <w:szCs w:val="15"/>
        </w:rPr>
        <w:t xml:space="preserve"> therefore</w:t>
      </w:r>
      <w:r w:rsidR="000E2C06">
        <w:rPr>
          <w:szCs w:val="15"/>
        </w:rPr>
        <w:t xml:space="preserve"> cause less arousal)</w:t>
      </w:r>
      <w:r w:rsidR="00481DD1">
        <w:rPr>
          <w:szCs w:val="15"/>
        </w:rPr>
        <w:t xml:space="preserve"> for participants who are familiar with</w:t>
      </w:r>
      <w:r w:rsidR="000E2C06">
        <w:rPr>
          <w:szCs w:val="15"/>
        </w:rPr>
        <w:t xml:space="preserve"> </w:t>
      </w:r>
      <w:r w:rsidR="005C6E84">
        <w:rPr>
          <w:szCs w:val="15"/>
        </w:rPr>
        <w:t xml:space="preserve">making music or singing. </w:t>
      </w:r>
      <w:r w:rsidR="004043EB">
        <w:rPr>
          <w:szCs w:val="15"/>
        </w:rPr>
        <w:t xml:space="preserve">At least </w:t>
      </w:r>
      <w:r w:rsidR="00C17A39">
        <w:rPr>
          <w:szCs w:val="15"/>
        </w:rPr>
        <w:t xml:space="preserve">we excluded a manifest </w:t>
      </w:r>
      <w:r w:rsidR="003E0854">
        <w:rPr>
          <w:szCs w:val="15"/>
        </w:rPr>
        <w:t>hypoacusis</w:t>
      </w:r>
      <w:r w:rsidR="00FD74D1">
        <w:rPr>
          <w:szCs w:val="15"/>
        </w:rPr>
        <w:t xml:space="preserve"> in all patients and controls</w:t>
      </w:r>
      <w:r w:rsidR="004043EB">
        <w:rPr>
          <w:szCs w:val="15"/>
        </w:rPr>
        <w:t xml:space="preserve"> by a hearing test</w:t>
      </w:r>
      <w:r w:rsidR="00FD74D1">
        <w:rPr>
          <w:szCs w:val="15"/>
        </w:rPr>
        <w:t>.</w:t>
      </w:r>
      <w:r w:rsidR="0024602B">
        <w:rPr>
          <w:szCs w:val="15"/>
        </w:rPr>
        <w:t xml:space="preserve"> </w:t>
      </w:r>
    </w:p>
    <w:p w14:paraId="67EC2828" w14:textId="36952E1E" w:rsidR="00E05872" w:rsidRDefault="003E0854" w:rsidP="006D47D3">
      <w:pPr>
        <w:rPr>
          <w:lang w:val="en-GB"/>
        </w:rPr>
      </w:pPr>
      <w:r>
        <w:rPr>
          <w:szCs w:val="15"/>
        </w:rPr>
        <w:t xml:space="preserve"> </w:t>
      </w:r>
    </w:p>
    <w:p w14:paraId="5F6DAB19" w14:textId="77777777" w:rsidR="00E05872" w:rsidRPr="006D47D3" w:rsidRDefault="00E05872" w:rsidP="006D47D3">
      <w:pPr>
        <w:rPr>
          <w:b/>
          <w:bCs/>
          <w:lang w:val="en-GB"/>
        </w:rPr>
      </w:pPr>
    </w:p>
    <w:p w14:paraId="19669854" w14:textId="44C5CDA2" w:rsidR="001F543C" w:rsidRDefault="001F543C" w:rsidP="005E11F1">
      <w:pPr>
        <w:pStyle w:val="Heading1"/>
      </w:pPr>
      <w:r w:rsidRPr="00892B5D">
        <w:t>Conclusion</w:t>
      </w:r>
    </w:p>
    <w:p w14:paraId="736EAA40" w14:textId="77777777" w:rsidR="00F71FA1" w:rsidRPr="00F71FA1" w:rsidRDefault="00F71FA1" w:rsidP="00F71FA1"/>
    <w:p w14:paraId="7EDA4E4B" w14:textId="654175AE" w:rsidR="00DF6871" w:rsidRDefault="00F71FA1">
      <w:pPr>
        <w:jc w:val="left"/>
      </w:pPr>
      <w:r w:rsidRPr="00F71FA1">
        <w:t xml:space="preserve">In this study, it was found that the amplitude of force tremor in Essential Tremor patients is modulated by different sensory feedback, including visual and auditory, in a comparable manner. </w:t>
      </w:r>
      <w:r>
        <w:t>The p</w:t>
      </w:r>
      <w:r w:rsidRPr="00F71FA1">
        <w:t xml:space="preserve">erception of higher effort during </w:t>
      </w:r>
      <w:r>
        <w:t>more difficult</w:t>
      </w:r>
      <w:r w:rsidRPr="00F71FA1">
        <w:t xml:space="preserve"> tasks, reflected by the larger pupil diameter, could be the reason behind the tremor modulation. The pupil size mirrors the level of effort invested in a task</w:t>
      </w:r>
      <w:r>
        <w:t xml:space="preserve"> and </w:t>
      </w:r>
      <w:r w:rsidRPr="00F71FA1">
        <w:t xml:space="preserve">might activate the LC-noradrenergic system and thereby mediate an amplification of action tremor amplitude by thalamic and cerebellar projections of the LC. </w:t>
      </w:r>
      <w:r w:rsidR="0050091E">
        <w:t xml:space="preserve">Further studies including imaging or high-resolution </w:t>
      </w:r>
      <w:r w:rsidR="00B065CB">
        <w:t xml:space="preserve">EEG might help to better understand the relation of </w:t>
      </w:r>
      <w:r w:rsidR="00000C83">
        <w:t>feedback dependent tremor modulation in the future</w:t>
      </w:r>
      <w:r w:rsidR="00B065CB">
        <w:t>.</w:t>
      </w:r>
    </w:p>
    <w:p w14:paraId="7EAC18DA" w14:textId="20ED5E64" w:rsidR="00931240" w:rsidRDefault="00931240">
      <w:pPr>
        <w:jc w:val="left"/>
        <w:rPr>
          <w:rFonts w:ascii="Helvetica" w:eastAsiaTheme="majorEastAsia" w:hAnsi="Helvetica" w:cs="FiraGO"/>
          <w:b/>
          <w:bCs/>
          <w:color w:val="C00000"/>
          <w:kern w:val="32"/>
          <w:sz w:val="22"/>
        </w:rPr>
      </w:pPr>
      <w:r>
        <w:br w:type="page"/>
      </w:r>
    </w:p>
    <w:p w14:paraId="3B2CDF60" w14:textId="77777777" w:rsidR="009208BA" w:rsidRDefault="009208BA" w:rsidP="002A1DD3">
      <w:pPr>
        <w:pStyle w:val="Heading1"/>
      </w:pPr>
    </w:p>
    <w:p w14:paraId="4EAFDC65" w14:textId="73E75386" w:rsidR="00892B5D" w:rsidRDefault="00892B5D" w:rsidP="00B01966">
      <w:pPr>
        <w:pStyle w:val="Heading1"/>
        <w:ind w:left="340" w:hanging="340"/>
        <w:jc w:val="left"/>
      </w:pPr>
      <w:r w:rsidRPr="00D44BCB">
        <w:t>Acknowledgements</w:t>
      </w:r>
    </w:p>
    <w:p w14:paraId="0C7C3571" w14:textId="0F8B91FE" w:rsidR="00BF3773" w:rsidRPr="00BF3773" w:rsidRDefault="00BF3773" w:rsidP="00BF3773">
      <w:r w:rsidRPr="00BF3773">
        <w:t xml:space="preserve">We would like to </w:t>
      </w:r>
      <w:r>
        <w:t xml:space="preserve">thank </w:t>
      </w:r>
      <w:r w:rsidRPr="00BF3773">
        <w:t xml:space="preserve">Lena Hamann for her invaluable contribution </w:t>
      </w:r>
      <w:r>
        <w:t xml:space="preserve">during data collection and all participants for their time and </w:t>
      </w:r>
      <w:r w:rsidR="00F05B99" w:rsidRPr="00F05B99">
        <w:t>patience</w:t>
      </w:r>
      <w:r w:rsidR="00F05B99">
        <w:t xml:space="preserve"> </w:t>
      </w:r>
      <w:r>
        <w:t>while participating</w:t>
      </w:r>
      <w:r w:rsidRPr="00BF3773">
        <w:t>.</w:t>
      </w:r>
    </w:p>
    <w:p w14:paraId="5BBABF79" w14:textId="730AC106" w:rsidR="00892B5D" w:rsidRPr="00892B5D" w:rsidRDefault="00892B5D" w:rsidP="002A1DD3">
      <w:pPr>
        <w:pStyle w:val="Heading1"/>
      </w:pPr>
      <w:r w:rsidRPr="00892B5D">
        <w:t>Author contributions</w:t>
      </w:r>
    </w:p>
    <w:p w14:paraId="69EAFA67" w14:textId="3185DA42" w:rsidR="00D936CB" w:rsidRDefault="006D47D3" w:rsidP="006D47D3">
      <w:r>
        <w:t>J.W</w:t>
      </w:r>
      <w:r w:rsidRPr="006D47D3">
        <w:t xml:space="preserve">., </w:t>
      </w:r>
      <w:r>
        <w:t>J.K</w:t>
      </w:r>
      <w:r w:rsidRPr="006D47D3">
        <w:t xml:space="preserve">., and </w:t>
      </w:r>
      <w:r>
        <w:t>J.</w:t>
      </w:r>
      <w:r w:rsidR="00237EBC">
        <w:t>S.</w:t>
      </w:r>
      <w:r>
        <w:t>B</w:t>
      </w:r>
      <w:r w:rsidR="00352C48">
        <w:t>.</w:t>
      </w:r>
      <w:r w:rsidRPr="006D47D3">
        <w:t xml:space="preserve"> designed research; </w:t>
      </w:r>
      <w:r>
        <w:t>J.W</w:t>
      </w:r>
      <w:r w:rsidRPr="006D47D3">
        <w:t>.</w:t>
      </w:r>
      <w:r>
        <w:t xml:space="preserve">, </w:t>
      </w:r>
      <w:r w:rsidR="0090405A">
        <w:t xml:space="preserve">R.W., </w:t>
      </w:r>
      <w:r>
        <w:t>M.G., W.M. and J.</w:t>
      </w:r>
      <w:r w:rsidR="00595F89">
        <w:t>S.</w:t>
      </w:r>
      <w:r>
        <w:t>B.</w:t>
      </w:r>
      <w:r w:rsidRPr="006D47D3">
        <w:t xml:space="preserve"> performed research; </w:t>
      </w:r>
      <w:r>
        <w:t>J.W</w:t>
      </w:r>
      <w:r w:rsidR="0090405A">
        <w:t>, R.W.</w:t>
      </w:r>
      <w:r>
        <w:t xml:space="preserve"> </w:t>
      </w:r>
      <w:r w:rsidRPr="006D47D3">
        <w:t xml:space="preserve">and </w:t>
      </w:r>
      <w:r>
        <w:t>G.H.</w:t>
      </w:r>
      <w:r w:rsidRPr="006D47D3">
        <w:t xml:space="preserve"> analyzed data; and </w:t>
      </w:r>
      <w:r>
        <w:t>J.W</w:t>
      </w:r>
      <w:r w:rsidRPr="006D47D3">
        <w:t xml:space="preserve">. and </w:t>
      </w:r>
      <w:r>
        <w:t>J.</w:t>
      </w:r>
      <w:r w:rsidR="00237EBC">
        <w:t>S.</w:t>
      </w:r>
      <w:r>
        <w:t>B</w:t>
      </w:r>
      <w:r w:rsidRPr="006D47D3">
        <w:t>. wrote the paper</w:t>
      </w:r>
      <w:r>
        <w:t>.</w:t>
      </w:r>
    </w:p>
    <w:p w14:paraId="6933C910" w14:textId="42EF1AFB" w:rsidR="00892B5D" w:rsidRPr="00892B5D" w:rsidRDefault="00892B5D" w:rsidP="002A1DD3">
      <w:pPr>
        <w:pStyle w:val="Heading1"/>
      </w:pPr>
      <w:r w:rsidRPr="00892B5D">
        <w:t>Competing interest statement</w:t>
      </w:r>
    </w:p>
    <w:p w14:paraId="24F7E67E" w14:textId="4788D9AF" w:rsidR="00A45218" w:rsidRDefault="006D47D3">
      <w:pPr>
        <w:jc w:val="left"/>
      </w:pPr>
      <w:r w:rsidRPr="006D47D3">
        <w:t>The authors declare no competing financial interests</w:t>
      </w:r>
      <w:r>
        <w:t>.</w:t>
      </w:r>
    </w:p>
    <w:p w14:paraId="6813F154" w14:textId="601E0CCA" w:rsidR="006D47D3" w:rsidRDefault="006D47D3">
      <w:pPr>
        <w:jc w:val="left"/>
      </w:pPr>
      <w:r>
        <w:br w:type="page"/>
      </w:r>
    </w:p>
    <w:p w14:paraId="4B7F44A3" w14:textId="3BCC6962" w:rsidR="001F543C" w:rsidRDefault="001F543C" w:rsidP="002A1DD3">
      <w:pPr>
        <w:pStyle w:val="Heading1"/>
      </w:pPr>
      <w:r w:rsidRPr="00892B5D">
        <w:lastRenderedPageBreak/>
        <w:t>Materials and Methods</w:t>
      </w:r>
    </w:p>
    <w:p w14:paraId="2BF39D22" w14:textId="19804654" w:rsidR="00142E6D" w:rsidRPr="00142E6D" w:rsidRDefault="00142E6D" w:rsidP="00142E6D">
      <w:pPr>
        <w:pStyle w:val="Methodssubheading"/>
      </w:pPr>
      <w:r>
        <w:t>Participants</w:t>
      </w:r>
    </w:p>
    <w:p w14:paraId="36C7CDBD" w14:textId="2BE21CCC" w:rsidR="000A3583" w:rsidRPr="00F3155E" w:rsidRDefault="00142E6D" w:rsidP="00847704">
      <w:pPr>
        <w:pStyle w:val="MethodsText"/>
      </w:pPr>
      <w:r w:rsidRPr="00142E6D">
        <w:t xml:space="preserve">The </w:t>
      </w:r>
      <w:r>
        <w:t>s</w:t>
      </w:r>
      <w:r w:rsidRPr="00142E6D">
        <w:t xml:space="preserve">tudy was approved by the </w:t>
      </w:r>
      <w:r w:rsidRPr="00761931">
        <w:rPr>
          <w:rStyle w:val="MethodssubheadingTegn"/>
          <w:rFonts w:ascii="STIX Two Text" w:eastAsiaTheme="minorEastAsia" w:hAnsi="STIX Two Text"/>
          <w:b w:val="0"/>
          <w:bCs w:val="0"/>
          <w:color w:val="000000" w:themeColor="text1"/>
          <w:szCs w:val="20"/>
        </w:rPr>
        <w:t>ethical committee of the Medical Faculty of Kiel (</w:t>
      </w:r>
      <w:r>
        <w:rPr>
          <w:rStyle w:val="MethodssubheadingTegn"/>
          <w:rFonts w:ascii="STIX Two Text" w:eastAsiaTheme="minorEastAsia" w:hAnsi="STIX Two Text"/>
          <w:b w:val="0"/>
          <w:bCs w:val="0"/>
          <w:color w:val="000000" w:themeColor="text1"/>
          <w:szCs w:val="20"/>
        </w:rPr>
        <w:t>AZ 447/21</w:t>
      </w:r>
      <w:r w:rsidRPr="00761931">
        <w:rPr>
          <w:rStyle w:val="MethodssubheadingTegn"/>
          <w:rFonts w:ascii="STIX Two Text" w:eastAsiaTheme="minorEastAsia" w:hAnsi="STIX Two Text"/>
          <w:b w:val="0"/>
          <w:bCs w:val="0"/>
          <w:color w:val="000000" w:themeColor="text1"/>
          <w:szCs w:val="20"/>
        </w:rPr>
        <w:t>)</w:t>
      </w:r>
      <w:r>
        <w:rPr>
          <w:rStyle w:val="MethodssubheadingTegn"/>
          <w:rFonts w:ascii="STIX Two Text" w:eastAsiaTheme="minorEastAsia" w:hAnsi="STIX Two Text"/>
          <w:b w:val="0"/>
          <w:bCs w:val="0"/>
          <w:color w:val="000000" w:themeColor="text1"/>
          <w:szCs w:val="20"/>
        </w:rPr>
        <w:t xml:space="preserve"> and </w:t>
      </w:r>
      <w:r w:rsidRPr="00142E6D">
        <w:rPr>
          <w:rStyle w:val="MethodssubheadingTegn"/>
          <w:rFonts w:ascii="STIX Two Text" w:eastAsiaTheme="minorEastAsia" w:hAnsi="STIX Two Text"/>
          <w:b w:val="0"/>
          <w:bCs w:val="0"/>
          <w:color w:val="000000" w:themeColor="text1"/>
          <w:szCs w:val="20"/>
        </w:rPr>
        <w:t>was conducted in accordance with the Declaration of Helsinki</w:t>
      </w:r>
      <w:r w:rsidRPr="00142E6D">
        <w:t xml:space="preserve">. Participants gave </w:t>
      </w:r>
      <w:r w:rsidR="00D66E9F">
        <w:t xml:space="preserve">written </w:t>
      </w:r>
      <w:r w:rsidRPr="00142E6D">
        <w:t xml:space="preserve">informed consent before participation. </w:t>
      </w:r>
      <w:r w:rsidR="0067142B">
        <w:t xml:space="preserve">14 </w:t>
      </w:r>
      <w:r w:rsidR="006D4DEC">
        <w:t xml:space="preserve">patients </w:t>
      </w:r>
      <w:r w:rsidR="0067142B">
        <w:t>with essential trem</w:t>
      </w:r>
      <w:r w:rsidR="0067142B" w:rsidRPr="00FC572D">
        <w:t xml:space="preserve">or </w:t>
      </w:r>
      <w:ins w:id="59" w:author="Gesine Hermann" w:date="2023-07-20T12:15:00Z">
        <w:r w:rsidR="009322B2">
          <w:t xml:space="preserve">and </w:t>
        </w:r>
      </w:ins>
      <w:r w:rsidR="0067142B" w:rsidRPr="00FC572D">
        <w:t>1</w:t>
      </w:r>
      <w:r w:rsidR="00994428" w:rsidRPr="00FC572D">
        <w:t>4</w:t>
      </w:r>
      <w:r w:rsidR="0067142B" w:rsidRPr="00FC572D">
        <w:t xml:space="preserve"> healthy</w:t>
      </w:r>
      <w:r w:rsidR="0067142B">
        <w:t xml:space="preserve"> control</w:t>
      </w:r>
      <w:r w:rsidR="00E61026">
        <w:t>s were included</w:t>
      </w:r>
      <w:r w:rsidR="0067142B">
        <w:t xml:space="preserve">. </w:t>
      </w:r>
      <w:r w:rsidR="00325F17">
        <w:t xml:space="preserve">All patients were diagnosed with </w:t>
      </w:r>
      <w:commentRangeStart w:id="60"/>
      <w:r w:rsidR="00DC63EC">
        <w:t>e</w:t>
      </w:r>
      <w:r w:rsidR="00325F17">
        <w:t xml:space="preserve">ssential </w:t>
      </w:r>
      <w:r w:rsidR="0067142B">
        <w:t xml:space="preserve">Tremor </w:t>
      </w:r>
      <w:commentRangeEnd w:id="60"/>
      <w:r w:rsidR="009322B2">
        <w:rPr>
          <w:rStyle w:val="CommentReference"/>
          <w:rFonts w:asciiTheme="minorHAnsi" w:eastAsiaTheme="minorHAnsi" w:hAnsiTheme="minorHAnsi" w:cstheme="minorBidi"/>
          <w:color w:val="auto"/>
          <w:lang w:val="de-DE"/>
        </w:rPr>
        <w:commentReference w:id="60"/>
      </w:r>
      <w:r w:rsidR="00325F17">
        <w:t>by a specialist for neurology, healthy controls had no history of neurological or psychological disorders.</w:t>
      </w:r>
      <w:r w:rsidR="0067142B">
        <w:t xml:space="preserve"> </w:t>
      </w:r>
      <w:r w:rsidRPr="00142E6D">
        <w:t xml:space="preserve">All participants were </w:t>
      </w:r>
      <w:r w:rsidR="000A3583" w:rsidRPr="00142E6D">
        <w:t>right-</w:t>
      </w:r>
      <w:r w:rsidR="000A3583" w:rsidRPr="00F3155E">
        <w:t>handed and</w:t>
      </w:r>
      <w:r w:rsidRPr="00F3155E">
        <w:t xml:space="preserve"> had no restrictions in vision or hearing. </w:t>
      </w:r>
    </w:p>
    <w:p w14:paraId="1EB47905" w14:textId="786C8760" w:rsidR="00BC7E59" w:rsidRDefault="006D47D3" w:rsidP="00847704">
      <w:pPr>
        <w:pStyle w:val="MethodsText"/>
      </w:pPr>
      <w:r w:rsidRPr="00F3155E">
        <w:rPr>
          <w:noProof/>
          <w:szCs w:val="15"/>
        </w:rPr>
        <mc:AlternateContent>
          <mc:Choice Requires="wps">
            <w:drawing>
              <wp:anchor distT="45720" distB="45720" distL="114300" distR="114300" simplePos="0" relativeHeight="251660290" behindDoc="0" locked="0" layoutInCell="1" allowOverlap="1" wp14:anchorId="58487156" wp14:editId="0C3A22B2">
                <wp:simplePos x="0" y="0"/>
                <wp:positionH relativeFrom="margin">
                  <wp:align>left</wp:align>
                </wp:positionH>
                <wp:positionV relativeFrom="paragraph">
                  <wp:posOffset>550617</wp:posOffset>
                </wp:positionV>
                <wp:extent cx="6624955" cy="3611880"/>
                <wp:effectExtent l="0" t="0" r="23495" b="26670"/>
                <wp:wrapSquare wrapText="bothSides"/>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4955" cy="3611880"/>
                        </a:xfrm>
                        <a:prstGeom prst="rect">
                          <a:avLst/>
                        </a:prstGeom>
                        <a:solidFill>
                          <a:srgbClr val="FFFFFF"/>
                        </a:solidFill>
                        <a:ln w="9525">
                          <a:solidFill>
                            <a:srgbClr val="000000"/>
                          </a:solidFill>
                          <a:miter lim="800000"/>
                          <a:headEnd/>
                          <a:tailEnd/>
                        </a:ln>
                      </wps:spPr>
                      <wps:txbx>
                        <w:txbxContent>
                          <w:p w14:paraId="4E93BE66" w14:textId="0FBE6FF6" w:rsidR="00020F5C" w:rsidRDefault="007612D7" w:rsidP="00EC103C">
                            <w:pPr>
                              <w:jc w:val="center"/>
                            </w:pPr>
                            <w:r>
                              <w:rPr>
                                <w:noProof/>
                              </w:rPr>
                              <w:drawing>
                                <wp:inline distT="0" distB="0" distL="0" distR="0" wp14:anchorId="65583380" wp14:editId="142C75CE">
                                  <wp:extent cx="6432543" cy="3200061"/>
                                  <wp:effectExtent l="0" t="0" r="6985"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5381" b="6151"/>
                                          <a:stretch/>
                                        </pic:blipFill>
                                        <pic:spPr bwMode="auto">
                                          <a:xfrm>
                                            <a:off x="0" y="0"/>
                                            <a:ext cx="6433185" cy="3200381"/>
                                          </a:xfrm>
                                          <a:prstGeom prst="rect">
                                            <a:avLst/>
                                          </a:prstGeom>
                                          <a:noFill/>
                                          <a:ln>
                                            <a:noFill/>
                                          </a:ln>
                                          <a:extLst>
                                            <a:ext uri="{53640926-AAD7-44D8-BBD7-CCE9431645EC}">
                                              <a14:shadowObscured xmlns:a14="http://schemas.microsoft.com/office/drawing/2010/main"/>
                                            </a:ext>
                                          </a:extLst>
                                        </pic:spPr>
                                      </pic:pic>
                                    </a:graphicData>
                                  </a:graphic>
                                </wp:inline>
                              </w:drawing>
                            </w:r>
                          </w:p>
                          <w:p w14:paraId="14FC2274" w14:textId="77777777" w:rsidR="00020F5C" w:rsidRPr="00A45218" w:rsidRDefault="00020F5C" w:rsidP="00020F5C">
                            <w:pPr>
                              <w:pStyle w:val="FigureLegendMain"/>
                              <w:keepNext/>
                              <w:rPr>
                                <w:sz w:val="15"/>
                                <w:szCs w:val="15"/>
                              </w:rPr>
                            </w:pPr>
                            <w:bookmarkStart w:id="61" w:name="_Ref120090947"/>
                            <w:bookmarkStart w:id="62" w:name="_Ref120090816"/>
                            <w:r w:rsidRPr="00E20FC6">
                              <w:rPr>
                                <w:rStyle w:val="MethodssubheadingTegn"/>
                              </w:rPr>
                              <w:t xml:space="preserve">Figure </w:t>
                            </w:r>
                            <w:r w:rsidRPr="00E20FC6">
                              <w:rPr>
                                <w:rStyle w:val="MethodssubheadingTegn"/>
                              </w:rPr>
                              <w:fldChar w:fldCharType="begin"/>
                            </w:r>
                            <w:r w:rsidRPr="00E20FC6">
                              <w:rPr>
                                <w:rStyle w:val="MethodssubheadingTegn"/>
                              </w:rPr>
                              <w:instrText xml:space="preserve"> SEQ Figure \* ARABIC </w:instrText>
                            </w:r>
                            <w:r w:rsidRPr="00E20FC6">
                              <w:rPr>
                                <w:rStyle w:val="MethodssubheadingTegn"/>
                              </w:rPr>
                              <w:fldChar w:fldCharType="separate"/>
                            </w:r>
                            <w:r w:rsidRPr="00E20FC6">
                              <w:rPr>
                                <w:rStyle w:val="MethodssubheadingTegn"/>
                              </w:rPr>
                              <w:t>4</w:t>
                            </w:r>
                            <w:r w:rsidRPr="00E20FC6">
                              <w:rPr>
                                <w:rStyle w:val="MethodssubheadingTegn"/>
                              </w:rPr>
                              <w:fldChar w:fldCharType="end"/>
                            </w:r>
                            <w:bookmarkEnd w:id="61"/>
                            <w:r w:rsidRPr="00E20FC6">
                              <w:rPr>
                                <w:rStyle w:val="MethodssubheadingTegn"/>
                              </w:rPr>
                              <w:t>: Experimental</w:t>
                            </w:r>
                            <w:r w:rsidRPr="00A45218">
                              <w:rPr>
                                <w:rStyle w:val="FigureLegendTitleTegn"/>
                                <w:sz w:val="15"/>
                                <w:szCs w:val="15"/>
                              </w:rPr>
                              <w:t xml:space="preserve"> setup. (Left side)</w:t>
                            </w:r>
                            <w:r w:rsidRPr="00A45218">
                              <w:rPr>
                                <w:sz w:val="15"/>
                                <w:szCs w:val="15"/>
                              </w:rPr>
                              <w:t xml:space="preserve"> Datastreams (Force sensor, Pupil dialation and experimental triggers) are recorded via the Lab Streaming Layer. </w:t>
                            </w:r>
                            <w:r w:rsidRPr="00A45218">
                              <w:rPr>
                                <w:rStyle w:val="FigureLegendTitleTegn"/>
                                <w:sz w:val="15"/>
                                <w:szCs w:val="15"/>
                              </w:rPr>
                              <w:t>(Right side)</w:t>
                            </w:r>
                            <w:r w:rsidRPr="00A45218">
                              <w:rPr>
                                <w:sz w:val="15"/>
                                <w:szCs w:val="15"/>
                              </w:rPr>
                              <w:t xml:space="preserve"> Example epoch with timing of all elements.</w:t>
                            </w:r>
                            <w:bookmarkEnd w:id="62"/>
                          </w:p>
                          <w:p w14:paraId="27C275FD" w14:textId="77777777" w:rsidR="00020F5C" w:rsidRDefault="00020F5C" w:rsidP="00020F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87156" id="Textfeld 2" o:spid="_x0000_s1028" type="#_x0000_t202" style="position:absolute;left:0;text-align:left;margin-left:0;margin-top:43.35pt;width:521.65pt;height:284.4pt;z-index:25166029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">
                <v:path arrowok="t"/>
                <v:textbox>
                  <w:txbxContent>
                    <w:p w14:paraId="4E93BE66" w14:textId="0FBE6FF6" w:rsidR="00020F5C" w:rsidRDefault="007612D7" w:rsidP="00EC103C">
                      <w:pPr>
                        <w:jc w:val="center"/>
                      </w:pPr>
                      <w:r>
                        <w:rPr>
                          <w:noProof/>
                        </w:rPr>
                        <w:drawing>
                          <wp:inline distT="0" distB="0" distL="0" distR="0" wp14:anchorId="65583380" wp14:editId="142C75CE">
                            <wp:extent cx="6432543" cy="3200061"/>
                            <wp:effectExtent l="0" t="0" r="6985"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5381" b="6151"/>
                                    <a:stretch/>
                                  </pic:blipFill>
                                  <pic:spPr bwMode="auto">
                                    <a:xfrm>
                                      <a:off x="0" y="0"/>
                                      <a:ext cx="6433185" cy="3200381"/>
                                    </a:xfrm>
                                    <a:prstGeom prst="rect">
                                      <a:avLst/>
                                    </a:prstGeom>
                                    <a:noFill/>
                                    <a:ln>
                                      <a:noFill/>
                                    </a:ln>
                                    <a:extLst>
                                      <a:ext uri="{53640926-AAD7-44D8-BBD7-CCE9431645EC}">
                                        <a14:shadowObscured xmlns:a14="http://schemas.microsoft.com/office/drawing/2010/main"/>
                                      </a:ext>
                                    </a:extLst>
                                  </pic:spPr>
                                </pic:pic>
                              </a:graphicData>
                            </a:graphic>
                          </wp:inline>
                        </w:drawing>
                      </w:r>
                    </w:p>
                    <w:p w14:paraId="14FC2274" w14:textId="77777777" w:rsidR="00020F5C" w:rsidRPr="00A45218" w:rsidRDefault="00020F5C" w:rsidP="00020F5C">
                      <w:pPr>
                        <w:pStyle w:val="FigureLegendMain"/>
                        <w:keepNext/>
                        <w:rPr>
                          <w:sz w:val="15"/>
                          <w:szCs w:val="15"/>
                        </w:rPr>
                      </w:pPr>
                      <w:bookmarkStart w:id="46" w:name="_Ref120090947"/>
                      <w:bookmarkStart w:id="47" w:name="_Ref120090816"/>
                      <w:r w:rsidRPr="00E20FC6">
                        <w:rPr>
                          <w:rStyle w:val="MethodssubheadingTegn"/>
                        </w:rPr>
                        <w:t xml:space="preserve">Figure </w:t>
                      </w:r>
                      <w:r w:rsidRPr="00E20FC6">
                        <w:rPr>
                          <w:rStyle w:val="MethodssubheadingTegn"/>
                        </w:rPr>
                        <w:fldChar w:fldCharType="begin"/>
                      </w:r>
                      <w:r w:rsidRPr="00E20FC6">
                        <w:rPr>
                          <w:rStyle w:val="MethodssubheadingTegn"/>
                        </w:rPr>
                        <w:instrText xml:space="preserve"> SEQ Figure \* ARABIC </w:instrText>
                      </w:r>
                      <w:r w:rsidRPr="00E20FC6">
                        <w:rPr>
                          <w:rStyle w:val="MethodssubheadingTegn"/>
                        </w:rPr>
                        <w:fldChar w:fldCharType="separate"/>
                      </w:r>
                      <w:r w:rsidRPr="00E20FC6">
                        <w:rPr>
                          <w:rStyle w:val="MethodssubheadingTegn"/>
                        </w:rPr>
                        <w:t>4</w:t>
                      </w:r>
                      <w:r w:rsidRPr="00E20FC6">
                        <w:rPr>
                          <w:rStyle w:val="MethodssubheadingTegn"/>
                        </w:rPr>
                        <w:fldChar w:fldCharType="end"/>
                      </w:r>
                      <w:bookmarkEnd w:id="46"/>
                      <w:r w:rsidRPr="00E20FC6">
                        <w:rPr>
                          <w:rStyle w:val="MethodssubheadingTegn"/>
                        </w:rPr>
                        <w:t>: Experimental</w:t>
                      </w:r>
                      <w:r w:rsidRPr="00A45218">
                        <w:rPr>
                          <w:rStyle w:val="FigureLegendTitleTegn"/>
                          <w:sz w:val="15"/>
                          <w:szCs w:val="15"/>
                        </w:rPr>
                        <w:t xml:space="preserve"> setup. (Left side)</w:t>
                      </w:r>
                      <w:r w:rsidRPr="00A45218">
                        <w:rPr>
                          <w:sz w:val="15"/>
                          <w:szCs w:val="15"/>
                        </w:rPr>
                        <w:t xml:space="preserve"> </w:t>
                      </w:r>
                      <w:proofErr w:type="spellStart"/>
                      <w:r w:rsidRPr="00A45218">
                        <w:rPr>
                          <w:sz w:val="15"/>
                          <w:szCs w:val="15"/>
                        </w:rPr>
                        <w:t>Datastreams</w:t>
                      </w:r>
                      <w:proofErr w:type="spellEnd"/>
                      <w:r w:rsidRPr="00A45218">
                        <w:rPr>
                          <w:sz w:val="15"/>
                          <w:szCs w:val="15"/>
                        </w:rPr>
                        <w:t xml:space="preserve"> (Force sensor, Pupil </w:t>
                      </w:r>
                      <w:proofErr w:type="spellStart"/>
                      <w:r w:rsidRPr="00A45218">
                        <w:rPr>
                          <w:sz w:val="15"/>
                          <w:szCs w:val="15"/>
                        </w:rPr>
                        <w:t>dialation</w:t>
                      </w:r>
                      <w:proofErr w:type="spellEnd"/>
                      <w:r w:rsidRPr="00A45218">
                        <w:rPr>
                          <w:sz w:val="15"/>
                          <w:szCs w:val="15"/>
                        </w:rPr>
                        <w:t xml:space="preserve"> and experimental triggers) are recorded via the Lab Streaming Layer. </w:t>
                      </w:r>
                      <w:r w:rsidRPr="00A45218">
                        <w:rPr>
                          <w:rStyle w:val="FigureLegendTitleTegn"/>
                          <w:sz w:val="15"/>
                          <w:szCs w:val="15"/>
                        </w:rPr>
                        <w:t>(Right side)</w:t>
                      </w:r>
                      <w:r w:rsidRPr="00A45218">
                        <w:rPr>
                          <w:sz w:val="15"/>
                          <w:szCs w:val="15"/>
                        </w:rPr>
                        <w:t xml:space="preserve"> Example epoch with timing of all elements.</w:t>
                      </w:r>
                      <w:bookmarkEnd w:id="47"/>
                    </w:p>
                    <w:p w14:paraId="27C275FD" w14:textId="77777777" w:rsidR="00020F5C" w:rsidRDefault="00020F5C" w:rsidP="00020F5C"/>
                  </w:txbxContent>
                </v:textbox>
                <w10:wrap type="square" anchorx="margin"/>
              </v:shape>
            </w:pict>
          </mc:Fallback>
        </mc:AlternateContent>
      </w:r>
      <w:r w:rsidR="000A3583" w:rsidRPr="00F3155E">
        <w:rPr>
          <w:szCs w:val="15"/>
        </w:rPr>
        <w:t>Patients were asked to pause tremor related medication</w:t>
      </w:r>
      <w:r w:rsidR="00783B20" w:rsidRPr="00F3155E">
        <w:rPr>
          <w:szCs w:val="15"/>
        </w:rPr>
        <w:t xml:space="preserve"> </w:t>
      </w:r>
      <w:r w:rsidR="00862F18" w:rsidRPr="00F3155E">
        <w:rPr>
          <w:szCs w:val="15"/>
        </w:rPr>
        <w:t>and m</w:t>
      </w:r>
      <w:r w:rsidR="00862F18" w:rsidRPr="00F3155E">
        <w:rPr>
          <w:rFonts w:cs="Times-Roman"/>
          <w:color w:val="000000"/>
          <w:szCs w:val="15"/>
        </w:rPr>
        <w:t>edication possibly a</w:t>
      </w:r>
      <w:r w:rsidR="00862F18" w:rsidRPr="00F3155E">
        <w:rPr>
          <w:rFonts w:cs="Helvetica"/>
          <w:color w:val="000000"/>
          <w:szCs w:val="15"/>
        </w:rPr>
        <w:t>ff</w:t>
      </w:r>
      <w:r w:rsidR="00862F18" w:rsidRPr="00F3155E">
        <w:rPr>
          <w:rFonts w:cs="Times-Roman"/>
          <w:color w:val="000000"/>
          <w:szCs w:val="15"/>
        </w:rPr>
        <w:t>ecting the pupillary motion (i.e. cholinesterase inhibitors, betablockers, benzodiazepines, ca</w:t>
      </w:r>
      <w:r w:rsidR="00862F18" w:rsidRPr="00F3155E">
        <w:rPr>
          <w:rFonts w:cs="Helvetica"/>
          <w:color w:val="000000"/>
          <w:szCs w:val="15"/>
        </w:rPr>
        <w:t>ff</w:t>
      </w:r>
      <w:r w:rsidR="00862F18" w:rsidRPr="00F3155E">
        <w:rPr>
          <w:rFonts w:cs="Times-Roman"/>
          <w:color w:val="000000"/>
          <w:szCs w:val="15"/>
        </w:rPr>
        <w:t>eine) for at least 24 h</w:t>
      </w:r>
      <w:r w:rsidR="000A3583" w:rsidRPr="00F3155E">
        <w:rPr>
          <w:szCs w:val="15"/>
        </w:rPr>
        <w:t xml:space="preserve">. </w:t>
      </w:r>
      <w:r w:rsidR="00BC7E59" w:rsidRPr="00F3155E">
        <w:rPr>
          <w:szCs w:val="15"/>
        </w:rPr>
        <w:t xml:space="preserve">The clinical </w:t>
      </w:r>
      <w:r w:rsidR="00102505" w:rsidRPr="00F3155E">
        <w:rPr>
          <w:szCs w:val="15"/>
        </w:rPr>
        <w:t>examination</w:t>
      </w:r>
      <w:r w:rsidR="00BC7E59" w:rsidRPr="00F3155E">
        <w:rPr>
          <w:szCs w:val="15"/>
        </w:rPr>
        <w:t xml:space="preserve"> encompassed </w:t>
      </w:r>
      <w:r w:rsidR="00776D5A" w:rsidRPr="00F3155E">
        <w:rPr>
          <w:szCs w:val="15"/>
        </w:rPr>
        <w:t>a</w:t>
      </w:r>
      <w:r w:rsidR="00404A3B" w:rsidRPr="00F3155E">
        <w:rPr>
          <w:szCs w:val="15"/>
        </w:rPr>
        <w:t xml:space="preserve"> complete neurological examination</w:t>
      </w:r>
      <w:r w:rsidR="00404A3B">
        <w:t>, a</w:t>
      </w:r>
      <w:r w:rsidR="00776D5A">
        <w:t xml:space="preserve"> tremor </w:t>
      </w:r>
      <w:r w:rsidR="00102505">
        <w:t>assessment (The Essential Tremor Rating Assessment Scale, TETRAS</w:t>
      </w:r>
      <w:r w:rsidR="0054277B">
        <w:t xml:space="preserve"> </w:t>
      </w:r>
      <w:r w:rsidR="000260E2">
        <w:fldChar w:fldCharType="begin"/>
      </w:r>
      <w:r w:rsidR="000260E2">
        <w:instrText xml:space="preserve"> ADDIN EN.CITE &lt;EndNote&gt;&lt;Cite&gt;&lt;Author&gt;Elble&lt;/Author&gt;&lt;Year&gt;2012&lt;/Year&gt;&lt;RecNum&gt;1140&lt;/RecNum&gt;&lt;DisplayText&gt;(Elble, Comella et al. 2012)&lt;/DisplayText&gt;&lt;record&gt;&lt;rec-number&gt;1140&lt;/rec-number&gt;&lt;foreign-keys&gt;&lt;key app="EN" db-id="a5xzr5prx09rz4ex9x2vssxl5tf9daezarrw" timestamp="1555789533"&gt;1140&lt;/key&gt;&lt;/foreign-keys&gt;&lt;ref-type name="Journal Article"&gt;17&lt;/ref-type&gt;&lt;contributors&gt;&lt;authors&gt;&lt;author&gt;Elble, Rodger&lt;/author&gt;&lt;author&gt;Comella, Cynthia&lt;/author&gt;&lt;author&gt;Fahn, Stanley&lt;/author&gt;&lt;author&gt;Hallett, Mark&lt;/author&gt;&lt;author&gt;Jankovic, Joseph&lt;/author&gt;&lt;author&gt;Juncos, Jorge L&lt;/author&gt;&lt;author&gt;LeWitt, Peter&lt;/author&gt;&lt;author&gt;Lyons, Kelly&lt;/author&gt;&lt;author&gt;Ondo, William&lt;/author&gt;&lt;author&gt;Pahwa, Rajesh&lt;/author&gt;&lt;/authors&gt;&lt;/contributors&gt;&lt;titles&gt;&lt;title&gt;Reliability of a new scale for essential tremor&lt;/title&gt;&lt;secondary-title&gt;Movement Disorders&lt;/secondary-title&gt;&lt;/titles&gt;&lt;periodical&gt;&lt;full-title&gt;Movement Disorders&lt;/full-title&gt;&lt;/periodical&gt;&lt;pages&gt;1567-1569&lt;/pages&gt;&lt;volume&gt;27&lt;/volume&gt;&lt;number&gt;12&lt;/number&gt;&lt;dates&gt;&lt;year&gt;2012&lt;/year&gt;&lt;/dates&gt;&lt;isbn&gt;0885-3185&lt;/isbn&gt;&lt;urls&gt;&lt;/urls&gt;&lt;/record&gt;&lt;/Cite&gt;&lt;/EndNote&gt;</w:instrText>
      </w:r>
      <w:r w:rsidR="000260E2">
        <w:fldChar w:fldCharType="separate"/>
      </w:r>
      <w:r w:rsidR="000260E2">
        <w:rPr>
          <w:noProof/>
        </w:rPr>
        <w:t>(Elble, Comella et al. 2012)</w:t>
      </w:r>
      <w:r w:rsidR="000260E2">
        <w:fldChar w:fldCharType="end"/>
      </w:r>
      <w:r w:rsidR="00102505">
        <w:t>), a cognitive assessment (</w:t>
      </w:r>
      <w:r w:rsidR="005C0796">
        <w:t>The C</w:t>
      </w:r>
      <w:r w:rsidR="00102505" w:rsidRPr="00102505">
        <w:t>erebellar cognitive affective/Schmahmann syndrome scale</w:t>
      </w:r>
      <w:r w:rsidR="0054277B">
        <w:t xml:space="preserve"> </w:t>
      </w:r>
      <w:r w:rsidR="0045232F">
        <w:fldChar w:fldCharType="begin">
          <w:fldData xml:space="preserve">PEVuZE5vdGU+PENpdGU+PEF1dGhvcj5Ib2NoZTwvQXV0aG9yPjxZZWFyPjIwMTc8L1llYXI+PFJl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</w:fldData>
        </w:fldChar>
      </w:r>
      <w:r w:rsidR="0045232F">
        <w:instrText xml:space="preserve"> ADDIN EN.CITE </w:instrText>
      </w:r>
      <w:r w:rsidR="0045232F">
        <w:fldChar w:fldCharType="begin">
          <w:fldData xml:space="preserve">PEVuZE5vdGU+PENpdGU+PEF1dGhvcj5Ib2NoZTwvQXV0aG9yPjxZZWFyPjIwMTc8L1llYXI+PFJl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</w:fldData>
        </w:fldChar>
      </w:r>
      <w:r w:rsidR="0045232F">
        <w:instrText xml:space="preserve"> ADDIN EN.CITE.DATA </w:instrText>
      </w:r>
      <w:r w:rsidR="0045232F">
        <w:fldChar w:fldCharType="end"/>
      </w:r>
      <w:r w:rsidR="0045232F">
        <w:fldChar w:fldCharType="separate"/>
      </w:r>
      <w:r w:rsidR="0045232F">
        <w:rPr>
          <w:noProof/>
        </w:rPr>
        <w:t>(Hoche, Guell et al. 2017)</w:t>
      </w:r>
      <w:r w:rsidR="0045232F">
        <w:fldChar w:fldCharType="end"/>
      </w:r>
      <w:r w:rsidR="001C0BA6">
        <w:t>)</w:t>
      </w:r>
      <w:r w:rsidR="000260E2">
        <w:t xml:space="preserve"> and </w:t>
      </w:r>
      <w:r w:rsidR="00404A3B">
        <w:t>the Beck´s depression inventory</w:t>
      </w:r>
      <w:r w:rsidR="0054277B">
        <w:t xml:space="preserve"> </w:t>
      </w:r>
      <w:r w:rsidR="000374E9">
        <w:fldChar w:fldCharType="begin"/>
      </w:r>
      <w:r w:rsidR="000374E9">
        <w:instrText xml:space="preserve"> ADDIN EN.CITE &lt;EndNote&gt;&lt;Cite&gt;&lt;Author&gt;Beck&lt;/Author&gt;&lt;Year&gt;1987&lt;/Year&gt;&lt;RecNum&gt;1743&lt;/RecNum&gt;&lt;DisplayText&gt;(Beck, Steer et al. 1987)&lt;/DisplayText&gt;&lt;record&gt;&lt;rec-number&gt;1743&lt;/rec-number&gt;&lt;foreign-keys&gt;&lt;key app="EN" db-id="a5xzr5prx09rz4ex9x2vssxl5tf9daezarrw" timestamp="1684223792"&gt;1743&lt;/key&gt;&lt;/foreign-keys&gt;&lt;ref-type name="Book"&gt;6&lt;/ref-type&gt;&lt;contributors&gt;&lt;authors&gt;&lt;author&gt;Beck, Aaron T&lt;/author&gt;&lt;author&gt;Steer, Robert A&lt;/author&gt;&lt;author&gt;Brown, Gregory K&lt;/author&gt;&lt;/authors&gt;&lt;/contributors&gt;&lt;titles&gt;&lt;title&gt;Beck depression inventory&lt;/title&gt;&lt;/titles&gt;&lt;dates&gt;&lt;year&gt;1987&lt;/year&gt;&lt;/dates&gt;&lt;publisher&gt;Harcourt Brace Jovanovich New York:&lt;/publisher&gt;&lt;urls&gt;&lt;/urls&gt;&lt;/record&gt;&lt;/Cite&gt;&lt;/EndNote&gt;</w:instrText>
      </w:r>
      <w:r w:rsidR="000374E9">
        <w:fldChar w:fldCharType="separate"/>
      </w:r>
      <w:r w:rsidR="000374E9">
        <w:rPr>
          <w:noProof/>
        </w:rPr>
        <w:t>(Beck, Steer et al. 1987)</w:t>
      </w:r>
      <w:r w:rsidR="000374E9">
        <w:fldChar w:fldCharType="end"/>
      </w:r>
      <w:r w:rsidR="00404A3B">
        <w:t>.</w:t>
      </w:r>
    </w:p>
    <w:p w14:paraId="49262984" w14:textId="7A6C1026" w:rsidR="004E49F5" w:rsidRDefault="0067142B" w:rsidP="00847704">
      <w:pPr>
        <w:pStyle w:val="MethodsText"/>
      </w:pPr>
      <w:r>
        <w:t>Covariates between groups were compare</w:t>
      </w:r>
      <w:r w:rsidR="00D711CC">
        <w:t>d</w:t>
      </w:r>
      <w:r>
        <w:t xml:space="preserve"> using </w:t>
      </w:r>
      <w:r w:rsidR="00325F17">
        <w:t>Mann-Whitney-U tests</w:t>
      </w:r>
      <w:r>
        <w:t>.</w:t>
      </w:r>
      <w:r w:rsidR="00325F17">
        <w:t xml:space="preserve"> </w:t>
      </w:r>
    </w:p>
    <w:p w14:paraId="6B8EBA86" w14:textId="194D732D" w:rsidR="00C97536" w:rsidRDefault="00C97536" w:rsidP="00C97536">
      <w:pPr>
        <w:pStyle w:val="MethodsText"/>
        <w:spacing w:before="80"/>
        <w:rPr>
          <w:rStyle w:val="MethodssubheadingTegn"/>
          <w:szCs w:val="15"/>
        </w:rPr>
      </w:pPr>
      <w:r>
        <w:rPr>
          <w:rStyle w:val="MethodssubheadingTegn"/>
          <w:szCs w:val="15"/>
        </w:rPr>
        <w:t xml:space="preserve">Experimental setup </w:t>
      </w:r>
    </w:p>
    <w:p w14:paraId="7A73D915" w14:textId="0775BA61" w:rsidR="00661C09" w:rsidRPr="00E20FC6" w:rsidRDefault="005824FB" w:rsidP="00474CE4">
      <w:pPr>
        <w:pStyle w:val="MethodsText"/>
      </w:pPr>
      <w:r>
        <w:rPr>
          <w:noProof/>
        </w:rPr>
        <w:t>In a</w:t>
      </w:r>
      <w:r>
        <w:t xml:space="preserve"> computer-based task participants were asked </w:t>
      </w:r>
      <w:r w:rsidR="0096698D">
        <w:t xml:space="preserve">to match a </w:t>
      </w:r>
      <w:r w:rsidR="00303813">
        <w:t xml:space="preserve">target force by using a force </w:t>
      </w:r>
      <w:r>
        <w:t>sensitive resistor (FSR)</w:t>
      </w:r>
      <w:r w:rsidR="00303813">
        <w:t>.</w:t>
      </w:r>
      <w:r w:rsidR="0099116E">
        <w:t xml:space="preserve"> </w:t>
      </w:r>
      <w:r w:rsidR="00AF4EFF">
        <w:t xml:space="preserve">Feedback </w:t>
      </w:r>
      <w:r w:rsidR="003268D5">
        <w:t>about</w:t>
      </w:r>
      <w:r w:rsidR="00AF4EFF">
        <w:t xml:space="preserve"> </w:t>
      </w:r>
      <w:r w:rsidR="006B7760">
        <w:t xml:space="preserve">the target </w:t>
      </w:r>
      <w:r>
        <w:t xml:space="preserve">position </w:t>
      </w:r>
      <w:r w:rsidR="006B7760">
        <w:t xml:space="preserve">and the </w:t>
      </w:r>
      <w:r>
        <w:t xml:space="preserve">corresponding sensor </w:t>
      </w:r>
      <w:r w:rsidR="006B7760">
        <w:t>was given e</w:t>
      </w:r>
      <w:r w:rsidR="007E1F47">
        <w:t>ither visual</w:t>
      </w:r>
      <w:r w:rsidR="006B7760">
        <w:t>ly</w:t>
      </w:r>
      <w:r w:rsidR="003268D5">
        <w:t xml:space="preserve"> on a computer screen</w:t>
      </w:r>
      <w:r w:rsidR="007E1F47">
        <w:t xml:space="preserve"> or auditory</w:t>
      </w:r>
      <w:r w:rsidR="00A92E06">
        <w:t xml:space="preserve"> via headphones</w:t>
      </w:r>
      <w:r w:rsidR="007E1F47">
        <w:t xml:space="preserve"> or </w:t>
      </w:r>
      <w:r w:rsidR="00286DDD">
        <w:t xml:space="preserve">with </w:t>
      </w:r>
      <w:r w:rsidR="007E1F47">
        <w:t>a combination of bot</w:t>
      </w:r>
      <w:r w:rsidR="00286DDD">
        <w:t>h.</w:t>
      </w:r>
      <w:r w:rsidR="00303813">
        <w:t xml:space="preserve"> </w:t>
      </w:r>
      <w:r w:rsidR="00F62B0B">
        <w:t>Force data</w:t>
      </w:r>
      <w:r w:rsidR="0025219F">
        <w:t xml:space="preserve"> were collected </w:t>
      </w:r>
      <w:r>
        <w:t xml:space="preserve">with a </w:t>
      </w:r>
      <w:r w:rsidR="00C97536" w:rsidRPr="00E20FC6">
        <w:t>weight cell (Adafruit, ADA4541)</w:t>
      </w:r>
      <w:r>
        <w:t xml:space="preserve">, which </w:t>
      </w:r>
      <w:r w:rsidR="00C97536" w:rsidRPr="00E20FC6">
        <w:t xml:space="preserve">was connected to </w:t>
      </w:r>
      <w:r w:rsidR="00371DEA" w:rsidRPr="00E20FC6">
        <w:t>an</w:t>
      </w:r>
      <w:r w:rsidR="00C97536" w:rsidRPr="00E20FC6">
        <w:t xml:space="preserve"> amplifier (SparkFun, HX711) and </w:t>
      </w:r>
      <w:r w:rsidR="00142E6D">
        <w:t xml:space="preserve">digitized </w:t>
      </w:r>
      <w:r w:rsidR="00157FAE" w:rsidRPr="00E20FC6">
        <w:t>at 80Hz</w:t>
      </w:r>
      <w:r w:rsidR="00C97536" w:rsidRPr="00E20FC6">
        <w:t xml:space="preserve"> via a</w:t>
      </w:r>
      <w:r w:rsidR="00B7626A">
        <w:t>n</w:t>
      </w:r>
      <w:r w:rsidR="00C97536" w:rsidRPr="00E20FC6">
        <w:t xml:space="preserve"> Arduino</w:t>
      </w:r>
      <w:r w:rsidR="009208BA" w:rsidRPr="00E20FC6">
        <w:t>Uno</w:t>
      </w:r>
      <w:r w:rsidR="00157FAE" w:rsidRPr="00E20FC6">
        <w:t xml:space="preserve">. The Arduino was connected via a serial port to the stimulus presentation computer. The experiment presentation was done via PsychoPy </w:t>
      </w:r>
      <w:r w:rsidR="00157FAE" w:rsidRPr="00E20FC6">
        <w:fldChar w:fldCharType="begin"/>
      </w:r>
      <w:r w:rsidR="00157FAE" w:rsidRPr="00E20FC6">
        <w:instrText xml:space="preserve"> ADDIN ZOTERO_ITEM CSL_CITATION {"citationID":"KiDCa6m1","properties":{"formattedCitation":"(Peirce et al., 2019)","plainCitation":"(Peirce et al., 2019)","noteIndex":0},"citationItems":[{"id":4383,"uris":["http://zotero.org/users/9063792/items/BW2CF2B8"],"itemData":{"id":4383,"type":"article-journal","abstract":"PsychoPy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Res","language":"en","page":"195-203","source":"Springer Link","title":"PsychoPy2: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Kristoffer"}],"issued":{"date-parts":[["2019",2,1]]}}}],"schema":"https://github.com/citation-style-language/schema/raw/master/csl-citation.json"} </w:instrText>
      </w:r>
      <w:r w:rsidR="00157FAE" w:rsidRPr="00E20FC6">
        <w:fldChar w:fldCharType="separate"/>
      </w:r>
      <w:r w:rsidR="00157FAE" w:rsidRPr="00E20FC6">
        <w:t>(Peirce et al., 2019)</w:t>
      </w:r>
      <w:r w:rsidR="00157FAE" w:rsidRPr="00E20FC6">
        <w:fldChar w:fldCharType="end"/>
      </w:r>
      <w:r w:rsidR="00157FAE" w:rsidRPr="00E20FC6">
        <w:t xml:space="preserve">. Inside the </w:t>
      </w:r>
      <w:r w:rsidR="00142E6D">
        <w:t>presenting</w:t>
      </w:r>
      <w:r w:rsidR="00157FAE" w:rsidRPr="00E20FC6">
        <w:t xml:space="preserve"> script the data of the serial port </w:t>
      </w:r>
      <w:r>
        <w:t xml:space="preserve">(FSR) </w:t>
      </w:r>
      <w:r w:rsidR="00157FAE" w:rsidRPr="00E20FC6">
        <w:t xml:space="preserve">was used to feedback information </w:t>
      </w:r>
      <w:r>
        <w:t xml:space="preserve">of the applied force </w:t>
      </w:r>
      <w:r w:rsidR="00157FAE" w:rsidRPr="00E20FC6">
        <w:t xml:space="preserve">to the participant </w:t>
      </w:r>
      <w:r w:rsidR="00142E6D">
        <w:t>in real time (</w:t>
      </w:r>
      <w:r w:rsidR="00D51970">
        <w:t>jitter delay</w:t>
      </w:r>
      <w:r w:rsidR="00142E6D">
        <w:t xml:space="preserve"> &lt;</w:t>
      </w:r>
      <w:r w:rsidR="00574C41">
        <w:t xml:space="preserve"> 10</w:t>
      </w:r>
      <w:r w:rsidR="00142E6D">
        <w:t xml:space="preserve">ms) </w:t>
      </w:r>
      <w:r w:rsidR="00157FAE" w:rsidRPr="00E20FC6">
        <w:t xml:space="preserve">and </w:t>
      </w:r>
      <w:r w:rsidR="00D51970">
        <w:t xml:space="preserve">simultaneously </w:t>
      </w:r>
      <w:r w:rsidR="00157FAE" w:rsidRPr="00E20FC6">
        <w:t>send to LSL</w:t>
      </w:r>
      <w:r w:rsidR="00897030">
        <w:t xml:space="preserve"> </w:t>
      </w:r>
      <w:r w:rsidR="00897030">
        <w:fldChar w:fldCharType="begin"/>
      </w:r>
      <w:r w:rsidR="00897030">
        <w:instrText xml:space="preserve"> ADDIN ZOTERO_ITEM CSL_CITATION {"citationID":"wWuufBsr","properties":{"formattedCitation":"(Kothe et al., 2020)","plainCitation":"(Kothe et al., 2020)","noteIndex":0},"citationItems":[{"id":4468,"uris":["http://zotero.org/users/9063792/items/AZGKHYK2"],"itemData":{"id":4468,"type":"software","abstract":"The lab streaming layer (LSL) is a system for the unified collection of measurement time series in research experiments that handles both the networking, time-synchronization, (near-) real-time access as well as optionally the centralized collection, viewing and disk recording of the data.","title":"LabStreamingLayer","version":"1.15.0","author":[{"family":"Kothe","given":"Christian"},{"family":"Boulay","given":"Chadwik"},{"family":"Delmore","given":"Arnoud"},{"family":"Stenner","given":"Tristian"}],"issued":{"date-parts":[["2020",11,25]]}}}],"schema":"https://github.com/citation-style-language/schema/raw/master/csl-citation.json"} </w:instrText>
      </w:r>
      <w:r w:rsidR="00897030">
        <w:fldChar w:fldCharType="separate"/>
      </w:r>
      <w:r w:rsidR="00897030" w:rsidRPr="00897030">
        <w:t>(Kothe et al., 2020)</w:t>
      </w:r>
      <w:r w:rsidR="00897030">
        <w:fldChar w:fldCharType="end"/>
      </w:r>
      <w:r w:rsidR="00157FAE" w:rsidRPr="00E20FC6">
        <w:t xml:space="preserve"> for </w:t>
      </w:r>
      <w:r w:rsidR="00142E6D">
        <w:t>recording</w:t>
      </w:r>
      <w:r w:rsidR="00157FAE" w:rsidRPr="00E20FC6">
        <w:t xml:space="preserve">. </w:t>
      </w:r>
      <w:r w:rsidR="00AE2985">
        <w:t xml:space="preserve">Pupil data </w:t>
      </w:r>
      <w:r w:rsidR="00FC39C8">
        <w:t xml:space="preserve">were </w:t>
      </w:r>
      <w:r w:rsidR="00AE2985">
        <w:t xml:space="preserve">recorded using a </w:t>
      </w:r>
      <w:r w:rsidR="00AE2985" w:rsidRPr="00AE2985">
        <w:t xml:space="preserve">Pupil Core </w:t>
      </w:r>
      <w:r w:rsidR="00AE2985">
        <w:t>module</w:t>
      </w:r>
      <w:r w:rsidR="00D51970">
        <w:t xml:space="preserve"> </w:t>
      </w:r>
      <w:r w:rsidR="00D51970" w:rsidRPr="00AE2985">
        <w:t>(Pupil Labs, Berlin, Germany)</w:t>
      </w:r>
      <w:r w:rsidR="00D51970">
        <w:t xml:space="preserve"> with</w:t>
      </w:r>
      <w:r w:rsidR="00AE2985">
        <w:t xml:space="preserve"> a sampling rate of 240 Hz. </w:t>
      </w:r>
      <w:r w:rsidR="002C4C0E">
        <w:t>Calibration</w:t>
      </w:r>
      <w:r w:rsidR="00AE2985">
        <w:t xml:space="preserve"> was done </w:t>
      </w:r>
      <w:r w:rsidR="002C4C0E">
        <w:t xml:space="preserve">prior to the experimental task while data was send to LSL during the experiment via the Pupil LSL relay </w:t>
      </w:r>
      <w:r w:rsidR="002C4C0E">
        <w:fldChar w:fldCharType="begin"/>
      </w:r>
      <w:r w:rsidR="002C4C0E">
        <w:instrText xml:space="preserve"> ADDIN ZOTERO_ITEM CSL_CITATION {"citationID":"SuLRP0b5","properties":{"formattedCitation":"(Pupil Labs, 2021)","plainCitation":"(Pupil Labs, 2021)","noteIndex":0},"citationItems":[{"id":4477,"uris":["http://zotero.org/users/9063792/items/JN8VD9SJ"],"itemData":{"id":4477,"type":"software","event-place":"Berlin","publisher":"PupilLabs","publisher-place":"Berlin","title":"Pupil LSL Relay","version":"2.0","author":[{"family":"Pupil Labs","given":""}],"issued":{"date-parts":[["2021",2,5]]}}}],"schema":"https://github.com/citation-style-language/schema/raw/master/csl-citation.json"} </w:instrText>
      </w:r>
      <w:r w:rsidR="002C4C0E">
        <w:fldChar w:fldCharType="separate"/>
      </w:r>
      <w:r w:rsidR="002C4C0E" w:rsidRPr="002C4C0E">
        <w:t>(Pupil Labs, 2021)</w:t>
      </w:r>
      <w:r w:rsidR="002C4C0E">
        <w:fldChar w:fldCharType="end"/>
      </w:r>
      <w:r w:rsidR="002C4C0E">
        <w:t xml:space="preserve">. All </w:t>
      </w:r>
      <w:r w:rsidR="00574C41">
        <w:t>data streams</w:t>
      </w:r>
      <w:r w:rsidR="002C4C0E">
        <w:t xml:space="preserve"> (Experimental Marker, </w:t>
      </w:r>
      <w:r>
        <w:t>FSR</w:t>
      </w:r>
      <w:r w:rsidR="002C4C0E">
        <w:t xml:space="preserve"> and Pupil data) were recorded using the LabRecorder </w:t>
      </w:r>
      <w:r w:rsidR="002C4C0E">
        <w:fldChar w:fldCharType="begin"/>
      </w:r>
      <w:r w:rsidR="002C4C0E">
        <w:instrText xml:space="preserve"> ADDIN ZOTERO_ITEM CSL_CITATION {"citationID":"pYzUnOCj","properties":{"formattedCitation":"(Boulay, 2020)","plainCitation":"(Boulay, 2020)","noteIndex":0},"citationItems":[{"id":4478,"uris":["http://zotero.org/users/9063792/items/WFDDLPSL"],"itemData":{"id":4478,"type":"software","title":"LabRecorder","version":"1.14","author":[{"family":"Boulay","given":"Chadwik"}],"issued":{"date-parts":[["2020",11,25]]}}}],"schema":"https://github.com/citation-style-language/schema/raw/master/csl-citation.json"} </w:instrText>
      </w:r>
      <w:r w:rsidR="002C4C0E">
        <w:fldChar w:fldCharType="separate"/>
      </w:r>
      <w:r w:rsidR="002C4C0E" w:rsidRPr="002C4C0E">
        <w:t>(Boulay, 2020)</w:t>
      </w:r>
      <w:r w:rsidR="002C4C0E">
        <w:fldChar w:fldCharType="end"/>
      </w:r>
      <w:r w:rsidR="00661C09">
        <w:t>.</w:t>
      </w:r>
      <w:r w:rsidR="001D155D">
        <w:t xml:space="preserve"> For details see </w:t>
      </w:r>
      <w:r w:rsidR="001D155D" w:rsidRPr="001D155D">
        <w:fldChar w:fldCharType="begin"/>
      </w:r>
      <w:r w:rsidR="001D155D" w:rsidRPr="001D155D">
        <w:instrText xml:space="preserve"> REF _Ref120090947 \h </w:instrText>
      </w:r>
      <w:r w:rsidR="001D155D">
        <w:instrText xml:space="preserve"> \* MERGEFORMAT </w:instrText>
      </w:r>
      <w:r w:rsidR="001D155D" w:rsidRPr="001D155D">
        <w:fldChar w:fldCharType="separate"/>
      </w:r>
      <w:r w:rsidR="001D155D" w:rsidRPr="001D155D">
        <w:t>Figure 4</w:t>
      </w:r>
      <w:r w:rsidR="001D155D" w:rsidRPr="001D155D">
        <w:fldChar w:fldCharType="end"/>
      </w:r>
      <w:r w:rsidR="001D155D" w:rsidRPr="001D155D">
        <w:t xml:space="preserve">, </w:t>
      </w:r>
      <w:r w:rsidR="001D155D">
        <w:t>left</w:t>
      </w:r>
      <w:r w:rsidR="001D155D" w:rsidRPr="001D155D">
        <w:t xml:space="preserve"> side</w:t>
      </w:r>
      <w:r w:rsidR="001D155D">
        <w:t>.</w:t>
      </w:r>
    </w:p>
    <w:p w14:paraId="67E0A6BA" w14:textId="040B5043" w:rsidR="001B6651" w:rsidRDefault="0067142B" w:rsidP="00DF5E47">
      <w:pPr>
        <w:pStyle w:val="MethodsText"/>
        <w:spacing w:before="80"/>
        <w:rPr>
          <w:rStyle w:val="MethodssubheadingTegn"/>
          <w:szCs w:val="15"/>
        </w:rPr>
      </w:pPr>
      <w:r>
        <w:rPr>
          <w:rStyle w:val="MethodssubheadingTegn"/>
          <w:szCs w:val="15"/>
        </w:rPr>
        <w:t xml:space="preserve">Experimental </w:t>
      </w:r>
      <w:r w:rsidR="00C97536">
        <w:rPr>
          <w:rStyle w:val="MethodssubheadingTegn"/>
          <w:szCs w:val="15"/>
        </w:rPr>
        <w:t>procedure</w:t>
      </w:r>
      <w:r>
        <w:rPr>
          <w:rStyle w:val="MethodssubheadingTegn"/>
          <w:szCs w:val="15"/>
        </w:rPr>
        <w:t xml:space="preserve"> </w:t>
      </w:r>
    </w:p>
    <w:p w14:paraId="40688997" w14:textId="15FFE463" w:rsidR="005840C9" w:rsidRDefault="007240D2" w:rsidP="00574C41">
      <w:pPr>
        <w:pStyle w:val="MethodsText"/>
        <w:rPr>
          <w:rStyle w:val="MethodssubheadingTegn"/>
          <w:rFonts w:ascii="STIX Two Text" w:eastAsiaTheme="minorEastAsia" w:hAnsi="STIX Two Text"/>
          <w:b w:val="0"/>
          <w:bCs w:val="0"/>
          <w:color w:val="000000" w:themeColor="text1"/>
          <w:szCs w:val="20"/>
        </w:rPr>
      </w:pPr>
      <w:r>
        <w:rPr>
          <w:rStyle w:val="MethodssubheadingTegn"/>
          <w:rFonts w:ascii="STIX Two Text" w:eastAsiaTheme="minorEastAsia" w:hAnsi="STIX Two Text"/>
          <w:b w:val="0"/>
          <w:bCs w:val="0"/>
          <w:color w:val="000000" w:themeColor="text1"/>
          <w:szCs w:val="20"/>
        </w:rPr>
        <w:t>T</w:t>
      </w:r>
      <w:r w:rsidR="0067142B">
        <w:rPr>
          <w:rStyle w:val="MethodssubheadingTegn"/>
          <w:rFonts w:ascii="STIX Two Text" w:eastAsiaTheme="minorEastAsia" w:hAnsi="STIX Two Text"/>
          <w:b w:val="0"/>
          <w:bCs w:val="0"/>
          <w:color w:val="000000" w:themeColor="text1"/>
          <w:szCs w:val="20"/>
        </w:rPr>
        <w:t xml:space="preserve">he experiment </w:t>
      </w:r>
      <w:r w:rsidR="00D51970">
        <w:rPr>
          <w:rStyle w:val="MethodssubheadingTegn"/>
          <w:rFonts w:ascii="STIX Two Text" w:eastAsiaTheme="minorEastAsia" w:hAnsi="STIX Two Text"/>
          <w:b w:val="0"/>
          <w:bCs w:val="0"/>
          <w:color w:val="000000" w:themeColor="text1"/>
          <w:szCs w:val="20"/>
        </w:rPr>
        <w:t xml:space="preserve">session </w:t>
      </w:r>
      <w:r w:rsidR="0067142B" w:rsidRPr="00443323">
        <w:rPr>
          <w:rStyle w:val="MethodssubheadingTegn"/>
          <w:rFonts w:ascii="STIX Two Text" w:eastAsiaTheme="minorEastAsia" w:hAnsi="STIX Two Text"/>
          <w:b w:val="0"/>
          <w:bCs w:val="0"/>
          <w:color w:val="000000" w:themeColor="text1"/>
          <w:szCs w:val="20"/>
        </w:rPr>
        <w:t>lasted ~</w:t>
      </w:r>
      <w:r w:rsidR="00D51970">
        <w:rPr>
          <w:rStyle w:val="MethodssubheadingTegn"/>
          <w:rFonts w:ascii="STIX Two Text" w:eastAsiaTheme="minorEastAsia" w:hAnsi="STIX Two Text"/>
          <w:b w:val="0"/>
          <w:bCs w:val="0"/>
          <w:color w:val="000000" w:themeColor="text1"/>
          <w:szCs w:val="20"/>
        </w:rPr>
        <w:t>6</w:t>
      </w:r>
      <w:r w:rsidR="00574C41" w:rsidRPr="00443323">
        <w:rPr>
          <w:rStyle w:val="MethodssubheadingTegn"/>
          <w:rFonts w:ascii="STIX Two Text" w:eastAsiaTheme="minorEastAsia" w:hAnsi="STIX Two Text"/>
          <w:b w:val="0"/>
          <w:bCs w:val="0"/>
          <w:color w:val="000000" w:themeColor="text1"/>
          <w:szCs w:val="20"/>
        </w:rPr>
        <w:t>0</w:t>
      </w:r>
      <w:r w:rsidR="0067142B" w:rsidRPr="00443323">
        <w:rPr>
          <w:rStyle w:val="MethodssubheadingTegn"/>
          <w:rFonts w:ascii="STIX Two Text" w:eastAsiaTheme="minorEastAsia" w:hAnsi="STIX Two Text"/>
          <w:b w:val="0"/>
          <w:bCs w:val="0"/>
          <w:color w:val="000000" w:themeColor="text1"/>
          <w:szCs w:val="20"/>
        </w:rPr>
        <w:t xml:space="preserve"> minutes and</w:t>
      </w:r>
      <w:r w:rsidR="0067142B">
        <w:rPr>
          <w:rStyle w:val="MethodssubheadingTegn"/>
          <w:rFonts w:ascii="STIX Two Text" w:eastAsiaTheme="minorEastAsia" w:hAnsi="STIX Two Text"/>
          <w:b w:val="0"/>
          <w:bCs w:val="0"/>
          <w:color w:val="000000" w:themeColor="text1"/>
          <w:szCs w:val="20"/>
        </w:rPr>
        <w:t xml:space="preserve"> </w:t>
      </w:r>
      <w:r>
        <w:rPr>
          <w:szCs w:val="15"/>
        </w:rPr>
        <w:t xml:space="preserve">took </w:t>
      </w:r>
      <w:r w:rsidR="00624A21" w:rsidRPr="00A45218">
        <w:rPr>
          <w:szCs w:val="15"/>
        </w:rPr>
        <w:t>place in a controlled laboratory environment</w:t>
      </w:r>
      <w:r w:rsidR="00D51970">
        <w:rPr>
          <w:szCs w:val="15"/>
        </w:rPr>
        <w:t xml:space="preserve">. After participants gave consent to participate, </w:t>
      </w:r>
      <w:r w:rsidR="002B1B06">
        <w:rPr>
          <w:szCs w:val="15"/>
        </w:rPr>
        <w:t xml:space="preserve">clinical data and demographics were recorded. After this, they started the experimental task sitting in front of </w:t>
      </w:r>
      <w:r w:rsidR="000335F0">
        <w:rPr>
          <w:szCs w:val="15"/>
        </w:rPr>
        <w:t>a</w:t>
      </w:r>
      <w:r w:rsidR="000335F0" w:rsidRPr="00A45218">
        <w:rPr>
          <w:szCs w:val="15"/>
        </w:rPr>
        <w:t xml:space="preserve"> </w:t>
      </w:r>
      <w:r w:rsidR="00624A21" w:rsidRPr="00A45218">
        <w:rPr>
          <w:szCs w:val="15"/>
        </w:rPr>
        <w:t>computer (distance from the</w:t>
      </w:r>
      <w:r w:rsidR="00A45218" w:rsidRPr="00A45218">
        <w:rPr>
          <w:szCs w:val="15"/>
        </w:rPr>
        <w:t xml:space="preserve"> </w:t>
      </w:r>
      <w:r w:rsidR="007A7003">
        <w:rPr>
          <w:szCs w:val="15"/>
        </w:rPr>
        <w:t xml:space="preserve">eyes </w:t>
      </w:r>
      <w:r w:rsidR="00624A21" w:rsidRPr="00A45218">
        <w:rPr>
          <w:szCs w:val="15"/>
        </w:rPr>
        <w:t xml:space="preserve">to the screen: </w:t>
      </w:r>
      <w:r>
        <w:rPr>
          <w:szCs w:val="15"/>
        </w:rPr>
        <w:t>9</w:t>
      </w:r>
      <w:r w:rsidR="00624A21" w:rsidRPr="00A45218">
        <w:rPr>
          <w:szCs w:val="15"/>
        </w:rPr>
        <w:t>0 cm).</w:t>
      </w:r>
      <w:r>
        <w:rPr>
          <w:szCs w:val="15"/>
        </w:rPr>
        <w:t xml:space="preserve"> </w:t>
      </w:r>
      <w:r w:rsidR="00624A21" w:rsidRPr="00A45218">
        <w:rPr>
          <w:szCs w:val="15"/>
        </w:rPr>
        <w:t xml:space="preserve">The experiment </w:t>
      </w:r>
      <w:r w:rsidR="00AE2985">
        <w:rPr>
          <w:szCs w:val="15"/>
        </w:rPr>
        <w:t>consisted</w:t>
      </w:r>
      <w:r w:rsidR="00624A21" w:rsidRPr="00A45218">
        <w:rPr>
          <w:szCs w:val="15"/>
        </w:rPr>
        <w:t xml:space="preserve"> of a training block and three subsequent</w:t>
      </w:r>
      <w:r w:rsidR="00A45218" w:rsidRPr="00A45218">
        <w:rPr>
          <w:szCs w:val="15"/>
        </w:rPr>
        <w:t xml:space="preserve"> </w:t>
      </w:r>
      <w:r>
        <w:rPr>
          <w:szCs w:val="15"/>
        </w:rPr>
        <w:t xml:space="preserve">experimental </w:t>
      </w:r>
      <w:r w:rsidR="00624A21" w:rsidRPr="00A45218">
        <w:rPr>
          <w:szCs w:val="15"/>
        </w:rPr>
        <w:t xml:space="preserve">blocks, between which the subject </w:t>
      </w:r>
      <w:r w:rsidRPr="00A45218">
        <w:rPr>
          <w:szCs w:val="15"/>
        </w:rPr>
        <w:t>could</w:t>
      </w:r>
      <w:r w:rsidR="00624A21" w:rsidRPr="00A45218">
        <w:rPr>
          <w:szCs w:val="15"/>
        </w:rPr>
        <w:t xml:space="preserve"> take short break</w:t>
      </w:r>
      <w:r w:rsidR="00AE2985">
        <w:rPr>
          <w:szCs w:val="15"/>
        </w:rPr>
        <w:t>s</w:t>
      </w:r>
      <w:r w:rsidR="00624A21" w:rsidRPr="00A45218">
        <w:rPr>
          <w:szCs w:val="15"/>
        </w:rPr>
        <w:t>.</w:t>
      </w:r>
      <w:r w:rsidR="005840C9">
        <w:rPr>
          <w:szCs w:val="15"/>
        </w:rPr>
        <w:t xml:space="preserve"> </w:t>
      </w:r>
      <w:r w:rsidR="00661C09">
        <w:rPr>
          <w:szCs w:val="15"/>
        </w:rPr>
        <w:t xml:space="preserve">Prior to training the </w:t>
      </w:r>
      <w:r w:rsidR="00661C09">
        <w:rPr>
          <w:rStyle w:val="MethodssubheadingTegn"/>
          <w:rFonts w:ascii="STIX Two Text" w:eastAsiaTheme="minorEastAsia" w:hAnsi="STIX Two Text"/>
          <w:b w:val="0"/>
          <w:bCs w:val="0"/>
          <w:color w:val="000000" w:themeColor="text1"/>
          <w:szCs w:val="20"/>
        </w:rPr>
        <w:t xml:space="preserve">individual maximum force (MF) was determined. </w:t>
      </w:r>
      <w:r w:rsidR="002B1B06">
        <w:rPr>
          <w:rStyle w:val="MethodssubheadingTegn"/>
          <w:rFonts w:ascii="STIX Two Text" w:eastAsiaTheme="minorEastAsia" w:hAnsi="STIX Two Text"/>
          <w:b w:val="0"/>
          <w:bCs w:val="0"/>
          <w:color w:val="000000" w:themeColor="text1"/>
          <w:szCs w:val="20"/>
        </w:rPr>
        <w:t>For this, p</w:t>
      </w:r>
      <w:r w:rsidR="00661C09">
        <w:rPr>
          <w:rStyle w:val="MethodssubheadingTegn"/>
          <w:rFonts w:ascii="STIX Two Text" w:eastAsiaTheme="minorEastAsia" w:hAnsi="STIX Two Text"/>
          <w:b w:val="0"/>
          <w:bCs w:val="0"/>
          <w:color w:val="000000" w:themeColor="text1"/>
          <w:szCs w:val="20"/>
        </w:rPr>
        <w:t>articipants were asked to apply maximum pressure to the force sensor with the thumb and index finger three times for 1 second. The maximum of the respective averages of samples was used as MF.</w:t>
      </w:r>
    </w:p>
    <w:p w14:paraId="7B96C410" w14:textId="77777777" w:rsidR="00661C09" w:rsidRDefault="00661C09" w:rsidP="00574C41">
      <w:pPr>
        <w:pStyle w:val="MethodsText"/>
        <w:rPr>
          <w:szCs w:val="15"/>
        </w:rPr>
      </w:pPr>
    </w:p>
    <w:p w14:paraId="0764D62D" w14:textId="7AE69F94" w:rsidR="005840C9" w:rsidRDefault="00661C09" w:rsidP="00574C41">
      <w:pPr>
        <w:pStyle w:val="MethodsText"/>
        <w:rPr>
          <w:szCs w:val="15"/>
        </w:rPr>
      </w:pPr>
      <w:r>
        <w:rPr>
          <w:szCs w:val="15"/>
        </w:rPr>
        <w:t>The task for the participants was to match a target force</w:t>
      </w:r>
      <w:r w:rsidR="00474CE4">
        <w:rPr>
          <w:szCs w:val="15"/>
        </w:rPr>
        <w:t xml:space="preserve"> </w:t>
      </w:r>
      <w:r w:rsidR="002B1B06">
        <w:rPr>
          <w:szCs w:val="15"/>
        </w:rPr>
        <w:t xml:space="preserve">(15% of the individual MF) as quickly as possible </w:t>
      </w:r>
      <w:r w:rsidR="00474CE4">
        <w:rPr>
          <w:szCs w:val="15"/>
        </w:rPr>
        <w:t xml:space="preserve">and </w:t>
      </w:r>
      <w:r w:rsidR="002B1B06">
        <w:rPr>
          <w:szCs w:val="15"/>
        </w:rPr>
        <w:t>hold</w:t>
      </w:r>
      <w:r w:rsidR="00474CE4">
        <w:rPr>
          <w:szCs w:val="15"/>
        </w:rPr>
        <w:t xml:space="preserve"> it for a period of 30s</w:t>
      </w:r>
      <w:r>
        <w:rPr>
          <w:szCs w:val="15"/>
        </w:rPr>
        <w:t xml:space="preserve">. They got feedback </w:t>
      </w:r>
      <w:r w:rsidR="002B1B06">
        <w:rPr>
          <w:szCs w:val="15"/>
        </w:rPr>
        <w:t>on</w:t>
      </w:r>
      <w:r>
        <w:rPr>
          <w:szCs w:val="15"/>
        </w:rPr>
        <w:t xml:space="preserve"> their performance during every trial in form of </w:t>
      </w:r>
      <w:r w:rsidR="00FD1125">
        <w:rPr>
          <w:szCs w:val="15"/>
        </w:rPr>
        <w:t>visual and/or auditory</w:t>
      </w:r>
      <w:r>
        <w:rPr>
          <w:szCs w:val="15"/>
        </w:rPr>
        <w:t xml:space="preserve"> feedback.</w:t>
      </w:r>
      <w:r w:rsidR="005E5F8B">
        <w:rPr>
          <w:szCs w:val="15"/>
        </w:rPr>
        <w:t xml:space="preserve"> </w:t>
      </w:r>
      <w:r w:rsidR="005E5F8B" w:rsidRPr="005E5F8B">
        <w:rPr>
          <w:szCs w:val="15"/>
        </w:rPr>
        <w:t xml:space="preserve">High and low feedback here refer to a previous study </w:t>
      </w:r>
      <w:r w:rsidR="00293419">
        <w:rPr>
          <w:szCs w:val="15"/>
        </w:rPr>
        <w:fldChar w:fldCharType="begin"/>
      </w:r>
      <w:r w:rsidR="00293419">
        <w:rPr>
          <w:szCs w:val="15"/>
        </w:rPr>
        <w:instrText xml:space="preserve"> ADDIN EN.CITE &lt;EndNote&gt;&lt;Cite&gt;&lt;Author&gt;Archer&lt;/Author&gt;&lt;Year&gt;2017&lt;/Year&gt;&lt;RecNum&gt;964&lt;/RecNum&gt;&lt;DisplayText&gt;(Archer, Coombes et al. 2017)&lt;/DisplayText&gt;&lt;record&gt;&lt;rec-number&gt;964&lt;/rec-number&gt;&lt;foreign-keys&gt;&lt;key app="EN" db-id="a5xzr5prx09rz4ex9x2vssxl5tf9daezarrw" timestamp="1514892731"&gt;964&lt;/key&gt;&lt;/foreign-keys&gt;&lt;ref-type name="Journal Article"&gt;17&lt;/ref-type&gt;&lt;contributors&gt;&lt;authors&gt;&lt;author&gt;Archer, Derek B&lt;/author&gt;&lt;author&gt;Coombes, Stephen A&lt;/author&gt;&lt;author&gt;Chu, Winston T&lt;/author&gt;&lt;author&gt;Chung, Jae Woo&lt;/author&gt;&lt;author&gt;Burciu, Roxana G&lt;/author&gt;&lt;author&gt;Okun, Michael S&lt;/author&gt;&lt;author&gt;Wagle Shukla, Aparna&lt;/author&gt;&lt;author&gt;Vaillancourt, David E&lt;/author&gt;&lt;/authors&gt;&lt;/contributors&gt;&lt;titles&gt;&lt;title&gt;A widespread visually-sensitive functional network relates to symptoms in essential tremor&lt;/title&gt;&lt;secondary-title&gt;Brain&lt;/secondary-title&gt;&lt;/titles&gt;&lt;periodical&gt;&lt;full-title&gt;Brain&lt;/full-title&gt;&lt;/periodical&gt;&lt;dates&gt;&lt;year&gt;2017&lt;/year&gt;&lt;/dates&gt;&lt;urls&gt;&lt;/urls&gt;&lt;/record&gt;&lt;/Cite&gt;&lt;/EndNote&gt;</w:instrText>
      </w:r>
      <w:r w:rsidR="00293419">
        <w:rPr>
          <w:szCs w:val="15"/>
        </w:rPr>
        <w:fldChar w:fldCharType="separate"/>
      </w:r>
      <w:r w:rsidR="00293419">
        <w:rPr>
          <w:noProof/>
          <w:szCs w:val="15"/>
        </w:rPr>
        <w:t>(Archer, Coombes et al. 2017)</w:t>
      </w:r>
      <w:r w:rsidR="00293419">
        <w:rPr>
          <w:szCs w:val="15"/>
        </w:rPr>
        <w:fldChar w:fldCharType="end"/>
      </w:r>
      <w:r w:rsidR="005E5F8B" w:rsidRPr="005E5F8B">
        <w:rPr>
          <w:szCs w:val="15"/>
        </w:rPr>
        <w:t xml:space="preserve"> where different levels of feedback were introduced during a task to match a target force.</w:t>
      </w:r>
      <w:r>
        <w:rPr>
          <w:szCs w:val="15"/>
        </w:rPr>
        <w:t xml:space="preserve"> </w:t>
      </w:r>
      <w:r w:rsidR="00474CE4">
        <w:rPr>
          <w:szCs w:val="15"/>
        </w:rPr>
        <w:t xml:space="preserve">Three different sensory feedback </w:t>
      </w:r>
      <w:r w:rsidR="0009155E">
        <w:rPr>
          <w:szCs w:val="15"/>
        </w:rPr>
        <w:t>types</w:t>
      </w:r>
      <w:r w:rsidR="00474CE4">
        <w:rPr>
          <w:szCs w:val="15"/>
        </w:rPr>
        <w:t xml:space="preserve"> </w:t>
      </w:r>
      <w:r w:rsidR="002B1B06">
        <w:rPr>
          <w:szCs w:val="15"/>
        </w:rPr>
        <w:t xml:space="preserve">were </w:t>
      </w:r>
      <w:r w:rsidR="00474CE4">
        <w:rPr>
          <w:szCs w:val="15"/>
        </w:rPr>
        <w:t xml:space="preserve">presented in the following order: </w:t>
      </w:r>
      <w:commentRangeStart w:id="63"/>
      <w:r w:rsidR="00474CE4">
        <w:rPr>
          <w:szCs w:val="15"/>
        </w:rPr>
        <w:t xml:space="preserve">1. </w:t>
      </w:r>
      <w:r w:rsidR="00DD1626">
        <w:rPr>
          <w:szCs w:val="15"/>
        </w:rPr>
        <w:t>V</w:t>
      </w:r>
      <w:r w:rsidR="0054277B">
        <w:rPr>
          <w:szCs w:val="15"/>
        </w:rPr>
        <w:t xml:space="preserve">isual </w:t>
      </w:r>
      <w:r w:rsidR="00474CE4">
        <w:rPr>
          <w:szCs w:val="15"/>
        </w:rPr>
        <w:t xml:space="preserve">only, 2. </w:t>
      </w:r>
      <w:r w:rsidR="00DD1626">
        <w:rPr>
          <w:szCs w:val="15"/>
        </w:rPr>
        <w:t>A</w:t>
      </w:r>
      <w:r w:rsidR="0068407E">
        <w:rPr>
          <w:szCs w:val="15"/>
        </w:rPr>
        <w:t>udio-visual</w:t>
      </w:r>
      <w:r w:rsidR="002B1B06">
        <w:rPr>
          <w:szCs w:val="15"/>
        </w:rPr>
        <w:t xml:space="preserve"> </w:t>
      </w:r>
      <w:r w:rsidR="00474CE4">
        <w:rPr>
          <w:szCs w:val="15"/>
        </w:rPr>
        <w:t xml:space="preserve">and 3. </w:t>
      </w:r>
      <w:r w:rsidR="00DD1626">
        <w:rPr>
          <w:szCs w:val="15"/>
        </w:rPr>
        <w:t>A</w:t>
      </w:r>
      <w:r w:rsidR="00474CE4">
        <w:rPr>
          <w:szCs w:val="15"/>
        </w:rPr>
        <w:t>udit</w:t>
      </w:r>
      <w:r w:rsidR="0068407E">
        <w:rPr>
          <w:szCs w:val="15"/>
        </w:rPr>
        <w:t>ory</w:t>
      </w:r>
      <w:r w:rsidR="00474CE4">
        <w:rPr>
          <w:szCs w:val="15"/>
        </w:rPr>
        <w:t xml:space="preserve"> only</w:t>
      </w:r>
      <w:commentRangeEnd w:id="63"/>
      <w:r w:rsidR="009322B2">
        <w:rPr>
          <w:rStyle w:val="CommentReference"/>
          <w:rFonts w:asciiTheme="minorHAnsi" w:eastAsiaTheme="minorHAnsi" w:hAnsiTheme="minorHAnsi" w:cstheme="minorBidi"/>
          <w:color w:val="auto"/>
          <w:lang w:val="de-DE"/>
        </w:rPr>
        <w:commentReference w:id="63"/>
      </w:r>
      <w:r w:rsidR="00474CE4">
        <w:rPr>
          <w:szCs w:val="15"/>
        </w:rPr>
        <w:t xml:space="preserve">. </w:t>
      </w:r>
      <w:r w:rsidR="002B1B06">
        <w:rPr>
          <w:szCs w:val="15"/>
        </w:rPr>
        <w:t xml:space="preserve">Visual only (vo) </w:t>
      </w:r>
      <w:r>
        <w:rPr>
          <w:szCs w:val="15"/>
        </w:rPr>
        <w:t xml:space="preserve">feedback consisted </w:t>
      </w:r>
      <w:r w:rsidR="002B1B06">
        <w:rPr>
          <w:szCs w:val="15"/>
        </w:rPr>
        <w:t>of a vertical</w:t>
      </w:r>
      <w:r>
        <w:rPr>
          <w:szCs w:val="15"/>
        </w:rPr>
        <w:t xml:space="preserve"> bar</w:t>
      </w:r>
      <w:r w:rsidR="002B1B06">
        <w:rPr>
          <w:szCs w:val="15"/>
        </w:rPr>
        <w:t xml:space="preserve"> </w:t>
      </w:r>
      <w:r>
        <w:rPr>
          <w:szCs w:val="15"/>
        </w:rPr>
        <w:t>which</w:t>
      </w:r>
      <w:r w:rsidR="002B1B06">
        <w:rPr>
          <w:szCs w:val="15"/>
        </w:rPr>
        <w:t xml:space="preserve"> position varied depending on how close the target force was matched. The target bar and the force sensitive bar overlapped when the target </w:t>
      </w:r>
      <w:r>
        <w:rPr>
          <w:szCs w:val="15"/>
        </w:rPr>
        <w:t xml:space="preserve">force was matched. Auditory </w:t>
      </w:r>
      <w:r w:rsidR="00474CE4">
        <w:rPr>
          <w:szCs w:val="15"/>
        </w:rPr>
        <w:t xml:space="preserve">only (ao) </w:t>
      </w:r>
      <w:r>
        <w:rPr>
          <w:szCs w:val="15"/>
        </w:rPr>
        <w:t xml:space="preserve">feedback was provided by a reference tone (440Hz) </w:t>
      </w:r>
      <w:r w:rsidR="002B1B06">
        <w:rPr>
          <w:szCs w:val="15"/>
        </w:rPr>
        <w:t xml:space="preserve">as a target </w:t>
      </w:r>
      <w:r>
        <w:rPr>
          <w:szCs w:val="15"/>
        </w:rPr>
        <w:t xml:space="preserve">and </w:t>
      </w:r>
      <w:r w:rsidR="002B1B06">
        <w:rPr>
          <w:szCs w:val="15"/>
        </w:rPr>
        <w:t>a second</w:t>
      </w:r>
      <w:r>
        <w:rPr>
          <w:szCs w:val="15"/>
        </w:rPr>
        <w:t xml:space="preserve"> tone which varied in pitch depending on the distance to the target</w:t>
      </w:r>
      <w:r w:rsidR="002B1B06">
        <w:rPr>
          <w:szCs w:val="15"/>
        </w:rPr>
        <w:t xml:space="preserve"> force</w:t>
      </w:r>
      <w:r w:rsidR="00474CE4">
        <w:rPr>
          <w:szCs w:val="15"/>
        </w:rPr>
        <w:t xml:space="preserve"> (between 120 and 880 Hz)</w:t>
      </w:r>
      <w:r w:rsidR="002B1B06">
        <w:rPr>
          <w:szCs w:val="15"/>
        </w:rPr>
        <w:t>. If the target force was matched, participants heard two 440Hz tones</w:t>
      </w:r>
      <w:r>
        <w:rPr>
          <w:szCs w:val="15"/>
        </w:rPr>
        <w:t xml:space="preserve">. </w:t>
      </w:r>
      <w:del w:id="64" w:author="Gesine Hermann" w:date="2023-07-20T12:24:00Z">
        <w:r w:rsidR="00DE0AE2" w:rsidDel="009322B2">
          <w:rPr>
            <w:szCs w:val="15"/>
          </w:rPr>
          <w:delText xml:space="preserve"> </w:delText>
        </w:r>
      </w:del>
      <w:r w:rsidR="00E258E3">
        <w:rPr>
          <w:szCs w:val="15"/>
        </w:rPr>
        <w:t>Audio-visual</w:t>
      </w:r>
      <w:r w:rsidR="00474CE4">
        <w:rPr>
          <w:szCs w:val="15"/>
        </w:rPr>
        <w:t xml:space="preserve"> feedback was a combination of the vo and ao </w:t>
      </w:r>
      <w:r w:rsidR="0009155E">
        <w:rPr>
          <w:szCs w:val="15"/>
        </w:rPr>
        <w:t>type</w:t>
      </w:r>
      <w:r w:rsidR="00474CE4">
        <w:rPr>
          <w:szCs w:val="15"/>
        </w:rPr>
        <w:t xml:space="preserve">. </w:t>
      </w:r>
      <w:r w:rsidR="00DE0AE2">
        <w:rPr>
          <w:szCs w:val="15"/>
        </w:rPr>
        <w:t xml:space="preserve">The performance between feedback types </w:t>
      </w:r>
      <w:commentRangeStart w:id="65"/>
      <w:del w:id="66" w:author="Gesine Hermann" w:date="2023-07-20T13:32:00Z">
        <w:r w:rsidR="00DE0AE2" w:rsidDel="009322B2">
          <w:rPr>
            <w:szCs w:val="15"/>
          </w:rPr>
          <w:delText>will be</w:delText>
        </w:r>
      </w:del>
      <w:ins w:id="67" w:author="Gesine Hermann" w:date="2023-07-20T13:32:00Z">
        <w:r w:rsidR="009322B2">
          <w:rPr>
            <w:szCs w:val="15"/>
          </w:rPr>
          <w:t>was</w:t>
        </w:r>
      </w:ins>
      <w:r w:rsidR="00DE0AE2">
        <w:rPr>
          <w:szCs w:val="15"/>
        </w:rPr>
        <w:t xml:space="preserve"> </w:t>
      </w:r>
      <w:commentRangeEnd w:id="65"/>
      <w:r w:rsidR="009322B2">
        <w:rPr>
          <w:rStyle w:val="CommentReference"/>
          <w:rFonts w:asciiTheme="minorHAnsi" w:eastAsiaTheme="minorHAnsi" w:hAnsiTheme="minorHAnsi" w:cstheme="minorBidi"/>
          <w:color w:val="auto"/>
          <w:lang w:val="de-DE"/>
        </w:rPr>
        <w:commentReference w:id="65"/>
      </w:r>
      <w:r w:rsidR="00DE0AE2">
        <w:rPr>
          <w:szCs w:val="15"/>
        </w:rPr>
        <w:t xml:space="preserve">assessed using the </w:t>
      </w:r>
      <w:r w:rsidR="00DE0AE2" w:rsidRPr="00DE0AE2">
        <w:rPr>
          <w:szCs w:val="15"/>
        </w:rPr>
        <w:t>Root Mean Square Error</w:t>
      </w:r>
      <w:r w:rsidR="00DE0AE2">
        <w:rPr>
          <w:szCs w:val="15"/>
        </w:rPr>
        <w:t xml:space="preserve"> (RMSE) and the amount of voluntary movement (Power 0-3 Hz). </w:t>
      </w:r>
      <w:r w:rsidR="001D155D">
        <w:rPr>
          <w:szCs w:val="15"/>
        </w:rPr>
        <w:t xml:space="preserve">Each experimental trial consisted of a written cue what type of feedback is being </w:t>
      </w:r>
      <w:r w:rsidR="001D155D" w:rsidRPr="00443323">
        <w:rPr>
          <w:szCs w:val="15"/>
        </w:rPr>
        <w:t>presented, a 30 s resting period and a 30 s task period (</w:t>
      </w:r>
      <w:r w:rsidR="001D155D" w:rsidRPr="00443323">
        <w:t xml:space="preserve">see </w:t>
      </w:r>
      <w:r w:rsidR="001D155D" w:rsidRPr="00443323">
        <w:fldChar w:fldCharType="begin"/>
      </w:r>
      <w:r w:rsidR="001D155D" w:rsidRPr="00443323">
        <w:instrText xml:space="preserve"> REF _Ref120090947 \h  \* MERGEFORMAT </w:instrText>
      </w:r>
      <w:r w:rsidR="001D155D" w:rsidRPr="00443323">
        <w:fldChar w:fldCharType="separate"/>
      </w:r>
      <w:r w:rsidR="001D155D" w:rsidRPr="00443323">
        <w:t>Figure 4</w:t>
      </w:r>
      <w:r w:rsidR="001D155D" w:rsidRPr="00443323">
        <w:fldChar w:fldCharType="end"/>
      </w:r>
      <w:r w:rsidR="001D155D" w:rsidRPr="00443323">
        <w:t>,</w:t>
      </w:r>
      <w:r w:rsidR="001D155D" w:rsidRPr="001D155D">
        <w:t xml:space="preserve"> right side)</w:t>
      </w:r>
      <w:r w:rsidR="001D155D">
        <w:t>.</w:t>
      </w:r>
    </w:p>
    <w:p w14:paraId="438212D5" w14:textId="10DC3454" w:rsidR="00DE019C" w:rsidRDefault="005840C9" w:rsidP="00574C41">
      <w:pPr>
        <w:pStyle w:val="MethodsText"/>
        <w:rPr>
          <w:szCs w:val="15"/>
        </w:rPr>
      </w:pPr>
      <w:commentRangeStart w:id="68"/>
      <w:r>
        <w:rPr>
          <w:szCs w:val="15"/>
        </w:rPr>
        <w:t>In total every participant conducted 12 experimental trials</w:t>
      </w:r>
      <w:r w:rsidR="00474CE4">
        <w:rPr>
          <w:szCs w:val="15"/>
        </w:rPr>
        <w:t xml:space="preserve">, four of each feedback </w:t>
      </w:r>
      <w:r w:rsidR="0009155E">
        <w:rPr>
          <w:szCs w:val="15"/>
        </w:rPr>
        <w:t>type</w:t>
      </w:r>
      <w:commentRangeEnd w:id="68"/>
      <w:r w:rsidR="00393D91">
        <w:rPr>
          <w:rStyle w:val="CommentReference"/>
          <w:rFonts w:asciiTheme="minorHAnsi" w:eastAsiaTheme="minorHAnsi" w:hAnsiTheme="minorHAnsi" w:cstheme="minorBidi"/>
          <w:color w:val="auto"/>
          <w:lang w:val="de-DE"/>
        </w:rPr>
        <w:commentReference w:id="68"/>
      </w:r>
      <w:r>
        <w:rPr>
          <w:szCs w:val="15"/>
        </w:rPr>
        <w:t xml:space="preserve">. </w:t>
      </w:r>
      <w:r w:rsidR="00DE019C">
        <w:rPr>
          <w:szCs w:val="15"/>
        </w:rPr>
        <w:t xml:space="preserve">During each trial the feedback was altered using one of two factors </w:t>
      </w:r>
      <w:r w:rsidR="005C1AB1">
        <w:rPr>
          <w:szCs w:val="15"/>
        </w:rPr>
        <w:t xml:space="preserve">applying </w:t>
      </w:r>
      <w:r w:rsidR="00DE019C">
        <w:rPr>
          <w:szCs w:val="15"/>
        </w:rPr>
        <w:t xml:space="preserve">different gain levels, resulting in </w:t>
      </w:r>
      <w:r w:rsidR="0009155E">
        <w:rPr>
          <w:szCs w:val="15"/>
        </w:rPr>
        <w:t xml:space="preserve">different feedback </w:t>
      </w:r>
      <w:r w:rsidR="002B1B06">
        <w:rPr>
          <w:szCs w:val="15"/>
        </w:rPr>
        <w:t>conditions</w:t>
      </w:r>
      <w:r w:rsidR="0009155E">
        <w:rPr>
          <w:szCs w:val="15"/>
        </w:rPr>
        <w:t>. The low gain</w:t>
      </w:r>
      <w:r w:rsidR="00F15708">
        <w:rPr>
          <w:szCs w:val="15"/>
        </w:rPr>
        <w:t xml:space="preserve"> (</w:t>
      </w:r>
      <w:r w:rsidR="00DD325D">
        <w:rPr>
          <w:szCs w:val="15"/>
        </w:rPr>
        <w:t>0.04°)</w:t>
      </w:r>
      <w:r w:rsidR="0009155E">
        <w:rPr>
          <w:szCs w:val="15"/>
        </w:rPr>
        <w:t xml:space="preserve"> and high gain</w:t>
      </w:r>
      <w:r w:rsidR="00DD325D">
        <w:rPr>
          <w:szCs w:val="15"/>
        </w:rPr>
        <w:t xml:space="preserve"> (</w:t>
      </w:r>
      <w:r w:rsidR="00252EF6">
        <w:rPr>
          <w:szCs w:val="15"/>
        </w:rPr>
        <w:t>6.9°)</w:t>
      </w:r>
      <w:r w:rsidR="0009155E">
        <w:rPr>
          <w:szCs w:val="15"/>
        </w:rPr>
        <w:t xml:space="preserve"> resulting in </w:t>
      </w:r>
      <w:r w:rsidR="00DE019C">
        <w:rPr>
          <w:szCs w:val="15"/>
        </w:rPr>
        <w:t xml:space="preserve">a </w:t>
      </w:r>
      <w:r w:rsidR="00E460F8">
        <w:rPr>
          <w:szCs w:val="15"/>
        </w:rPr>
        <w:t>low</w:t>
      </w:r>
      <w:r w:rsidR="00DE019C">
        <w:rPr>
          <w:szCs w:val="15"/>
        </w:rPr>
        <w:t xml:space="preserve"> or </w:t>
      </w:r>
      <w:r w:rsidR="00E460F8">
        <w:rPr>
          <w:szCs w:val="15"/>
        </w:rPr>
        <w:t>high feedback</w:t>
      </w:r>
      <w:r w:rsidR="00DE019C">
        <w:rPr>
          <w:szCs w:val="15"/>
        </w:rPr>
        <w:t xml:space="preserve"> task to match the target force</w:t>
      </w:r>
      <w:r w:rsidR="00252EF6">
        <w:rPr>
          <w:szCs w:val="15"/>
        </w:rPr>
        <w:t xml:space="preserve"> </w:t>
      </w:r>
      <w:r w:rsidR="00252EF6">
        <w:rPr>
          <w:szCs w:val="15"/>
        </w:rPr>
        <w:fldChar w:fldCharType="begin"/>
      </w:r>
      <w:r w:rsidR="00252EF6">
        <w:rPr>
          <w:szCs w:val="15"/>
        </w:rPr>
        <w:instrText xml:space="preserve"> ADDIN EN.CITE &lt;EndNote&gt;&lt;Cite&gt;&lt;Author&gt;Archer&lt;/Author&gt;&lt;Year&gt;2017&lt;/Year&gt;&lt;RecNum&gt;964&lt;/RecNum&gt;&lt;DisplayText&gt;(Archer, Coombes et al. 2017)&lt;/DisplayText&gt;&lt;record&gt;&lt;rec-number&gt;964&lt;/rec-number&gt;&lt;foreign-keys&gt;&lt;key app="EN" db-id="a5xzr5prx09rz4ex9x2vssxl5tf9daezarrw" timestamp="1514892731"&gt;964&lt;/key&gt;&lt;/foreign-keys&gt;&lt;ref-type name="Journal Article"&gt;17&lt;/ref-type&gt;&lt;contributors&gt;&lt;authors&gt;&lt;author&gt;Archer, Derek B&lt;/author&gt;&lt;author&gt;Coombes, Stephen A&lt;/author&gt;&lt;author&gt;Chu, Winston T&lt;/author&gt;&lt;author&gt;Chung, Jae Woo&lt;/author&gt;&lt;author&gt;Burciu, Roxana G&lt;/author&gt;&lt;author&gt;Okun, Michael S&lt;/author&gt;&lt;author&gt;Wagle Shukla, Aparna&lt;/author&gt;&lt;author&gt;Vaillancourt, David E&lt;/author&gt;&lt;/authors&gt;&lt;/contributors&gt;&lt;titles&gt;&lt;title&gt;A widespread visually-sensitive functional network relates to symptoms in essential tremor&lt;/title&gt;&lt;secondary-title&gt;Brain&lt;/secondary-title&gt;&lt;/titles&gt;&lt;periodical&gt;&lt;full-title&gt;Brain&lt;/full-title&gt;&lt;/periodical&gt;&lt;dates&gt;&lt;year&gt;2017&lt;/year&gt;&lt;/dates&gt;&lt;urls&gt;&lt;/urls&gt;&lt;/record&gt;&lt;/Cite&gt;&lt;/EndNote&gt;</w:instrText>
      </w:r>
      <w:r w:rsidR="00252EF6">
        <w:rPr>
          <w:szCs w:val="15"/>
        </w:rPr>
        <w:fldChar w:fldCharType="separate"/>
      </w:r>
      <w:r w:rsidR="00252EF6">
        <w:rPr>
          <w:noProof/>
          <w:szCs w:val="15"/>
        </w:rPr>
        <w:t>(Archer, Coombes et al. 2017)</w:t>
      </w:r>
      <w:r w:rsidR="00252EF6">
        <w:rPr>
          <w:szCs w:val="15"/>
        </w:rPr>
        <w:fldChar w:fldCharType="end"/>
      </w:r>
      <w:r w:rsidR="00DE019C">
        <w:rPr>
          <w:szCs w:val="15"/>
        </w:rPr>
        <w:t>.</w:t>
      </w:r>
    </w:p>
    <w:p w14:paraId="4C5FDCD3" w14:textId="6CED147B" w:rsidR="00DE019C" w:rsidRDefault="00DE019C" w:rsidP="00DE019C">
      <w:pPr>
        <w:pStyle w:val="MethodsText"/>
        <w:jc w:val="center"/>
        <w:rPr>
          <w:szCs w:val="15"/>
        </w:rPr>
      </w:pPr>
      <w:r>
        <w:rPr>
          <w:szCs w:val="15"/>
        </w:rPr>
        <w:br/>
      </w:r>
      <m:oMath>
        <m:r>
          <w:rPr>
            <w:rFonts w:ascii="Cambria Math" w:hAnsi="Cambria Math"/>
            <w:szCs w:val="15"/>
          </w:rPr>
          <m:t>Current position=</m:t>
        </m:r>
        <m:d>
          <m:dPr>
            <m:ctrlPr>
              <w:rPr>
                <w:rFonts w:ascii="Cambria Math" w:hAnsi="Cambria Math"/>
                <w:i/>
                <w:szCs w:val="15"/>
              </w:rPr>
            </m:ctrlPr>
          </m:dPr>
          <m:e>
            <m:sSub>
              <m:sSubPr>
                <m:ctrlPr>
                  <w:rPr>
                    <w:rFonts w:ascii="Cambria Math" w:hAnsi="Cambria Math"/>
                    <w:i/>
                    <w:szCs w:val="15"/>
                  </w:rPr>
                </m:ctrlPr>
              </m:sSubPr>
              <m:e>
                <m:r>
                  <w:rPr>
                    <w:rFonts w:ascii="Cambria Math" w:hAnsi="Cambria Math"/>
                    <w:szCs w:val="15"/>
                  </w:rPr>
                  <m:t>F</m:t>
                </m:r>
              </m:e>
              <m:sub>
                <m:r>
                  <w:rPr>
                    <w:rFonts w:ascii="Cambria Math" w:hAnsi="Cambria Math"/>
                    <w:szCs w:val="15"/>
                  </w:rPr>
                  <m:t>p</m:t>
                </m:r>
              </m:sub>
            </m:sSub>
            <m:r>
              <w:rPr>
                <w:rFonts w:ascii="Cambria Math" w:hAnsi="Cambria Math"/>
                <w:szCs w:val="15"/>
              </w:rPr>
              <m:t>-</m:t>
            </m:r>
            <m:sSub>
              <m:sSubPr>
                <m:ctrlPr>
                  <w:rPr>
                    <w:rFonts w:ascii="Cambria Math" w:hAnsi="Cambria Math"/>
                    <w:i/>
                    <w:szCs w:val="15"/>
                  </w:rPr>
                </m:ctrlPr>
              </m:sSubPr>
              <m:e>
                <m:r>
                  <w:rPr>
                    <w:rFonts w:ascii="Cambria Math" w:hAnsi="Cambria Math"/>
                    <w:szCs w:val="15"/>
                  </w:rPr>
                  <m:t>F</m:t>
                </m:r>
              </m:e>
              <m:sub>
                <m:r>
                  <w:rPr>
                    <w:rFonts w:ascii="Cambria Math" w:hAnsi="Cambria Math"/>
                    <w:szCs w:val="15"/>
                  </w:rPr>
                  <m:t>t</m:t>
                </m:r>
              </m:sub>
            </m:sSub>
          </m:e>
        </m:d>
        <m:r>
          <w:rPr>
            <w:rFonts w:ascii="Cambria Math" w:hAnsi="Cambria Math"/>
            <w:szCs w:val="15"/>
          </w:rPr>
          <m:t>*G+</m:t>
        </m:r>
        <m:sSub>
          <m:sSubPr>
            <m:ctrlPr>
              <w:rPr>
                <w:rFonts w:ascii="Cambria Math" w:hAnsi="Cambria Math"/>
                <w:i/>
                <w:szCs w:val="15"/>
              </w:rPr>
            </m:ctrlPr>
          </m:sSubPr>
          <m:e>
            <m:r>
              <w:rPr>
                <w:rFonts w:ascii="Cambria Math" w:hAnsi="Cambria Math"/>
                <w:szCs w:val="15"/>
              </w:rPr>
              <m:t>F</m:t>
            </m:r>
          </m:e>
          <m:sub>
            <m:r>
              <w:rPr>
                <w:rFonts w:ascii="Cambria Math" w:hAnsi="Cambria Math"/>
                <w:szCs w:val="15"/>
              </w:rPr>
              <m:t>t</m:t>
            </m:r>
          </m:sub>
        </m:sSub>
      </m:oMath>
      <w:r>
        <w:rPr>
          <w:szCs w:val="15"/>
        </w:rPr>
        <w:t xml:space="preserve"> .</w:t>
      </w:r>
    </w:p>
    <w:p w14:paraId="00B586E0" w14:textId="77777777" w:rsidR="00DE019C" w:rsidRDefault="00DE019C" w:rsidP="00574C41">
      <w:pPr>
        <w:pStyle w:val="MethodsText"/>
        <w:rPr>
          <w:szCs w:val="15"/>
        </w:rPr>
      </w:pPr>
    </w:p>
    <w:p w14:paraId="123B0FEF" w14:textId="60772157" w:rsidR="00DE019C" w:rsidRPr="00DE019C" w:rsidRDefault="00DE019C" w:rsidP="00574C41">
      <w:pPr>
        <w:pStyle w:val="MethodsText"/>
        <w:rPr>
          <w:szCs w:val="15"/>
        </w:rPr>
      </w:pPr>
      <w:r>
        <w:rPr>
          <w:szCs w:val="15"/>
        </w:rPr>
        <w:t xml:space="preserve">Here </w:t>
      </w:r>
      <w:r w:rsidRPr="00DE019C">
        <w:rPr>
          <w:szCs w:val="15"/>
        </w:rPr>
        <w:t>F</w:t>
      </w:r>
      <w:r w:rsidRPr="00DE019C">
        <w:rPr>
          <w:szCs w:val="15"/>
          <w:vertAlign w:val="subscript"/>
        </w:rPr>
        <w:t>P</w:t>
      </w:r>
      <w:r w:rsidRPr="00DE019C">
        <w:rPr>
          <w:szCs w:val="15"/>
        </w:rPr>
        <w:t xml:space="preserve"> is the force produced by the subject, F</w:t>
      </w:r>
      <w:r w:rsidRPr="00DE019C">
        <w:rPr>
          <w:szCs w:val="15"/>
          <w:vertAlign w:val="subscript"/>
        </w:rPr>
        <w:t>t</w:t>
      </w:r>
      <w:r w:rsidRPr="00DE019C">
        <w:rPr>
          <w:szCs w:val="15"/>
        </w:rPr>
        <w:t xml:space="preserve"> is the target force, and G is the gain level used to manipulate the amplitude of feedback.</w:t>
      </w:r>
    </w:p>
    <w:p w14:paraId="19490C47" w14:textId="77777777" w:rsidR="005824FB" w:rsidRDefault="005824FB" w:rsidP="00906A4B">
      <w:pPr>
        <w:pStyle w:val="Methodssubheading"/>
      </w:pPr>
    </w:p>
    <w:p w14:paraId="788BF48C" w14:textId="22EA804F" w:rsidR="00A03252" w:rsidRDefault="00906A4B" w:rsidP="00906A4B">
      <w:pPr>
        <w:pStyle w:val="Methodssubheading"/>
      </w:pPr>
      <w:r>
        <w:t>Data processing</w:t>
      </w:r>
    </w:p>
    <w:p w14:paraId="4BA94303" w14:textId="4CE36A16" w:rsidR="00307554" w:rsidRPr="00443323" w:rsidRDefault="002E5BA9" w:rsidP="00906A4B">
      <w:pPr>
        <w:pStyle w:val="MethodsText"/>
      </w:pPr>
      <w:r w:rsidRPr="00443323">
        <w:t xml:space="preserve">The force data was first normalized to the participants MF by dividing every sample by the MF * 0.15. Next, </w:t>
      </w:r>
      <w:r w:rsidR="00DE0AE2" w:rsidRPr="00DE0AE2">
        <w:t>A fifth-order Butterworth band-pass filter was applied to the data with cutoff frequencies at 0.1 Hz and 12 Hz. The filter was implemented using the Second-Order Sections (SOS) format to ensure numerical stability</w:t>
      </w:r>
      <w:del w:id="69" w:author="Gesine Hermann" w:date="2023-07-20T13:33:00Z">
        <w:r w:rsidR="00DE0AE2" w:rsidRPr="00DE0AE2" w:rsidDel="009322B2">
          <w:delText>.</w:delText>
        </w:r>
        <w:r w:rsidR="00DE0AE2" w:rsidDel="009322B2">
          <w:delText xml:space="preserve"> </w:delText>
        </w:r>
      </w:del>
      <w:ins w:id="70" w:author="Gesine Hermann" w:date="2023-07-20T13:33:00Z">
        <w:r w:rsidR="009322B2">
          <w:t xml:space="preserve"> and </w:t>
        </w:r>
      </w:ins>
      <w:r w:rsidRPr="00443323">
        <w:t xml:space="preserve">executed by the </w:t>
      </w:r>
      <w:commentRangeStart w:id="71"/>
      <w:r w:rsidRPr="00443323">
        <w:t xml:space="preserve">scipy </w:t>
      </w:r>
      <w:commentRangeEnd w:id="71"/>
      <w:r w:rsidR="009322B2">
        <w:rPr>
          <w:rStyle w:val="CommentReference"/>
          <w:rFonts w:asciiTheme="minorHAnsi" w:eastAsiaTheme="minorHAnsi" w:hAnsiTheme="minorHAnsi" w:cstheme="minorBidi"/>
          <w:color w:val="auto"/>
          <w:lang w:val="de-DE"/>
        </w:rPr>
        <w:commentReference w:id="71"/>
      </w:r>
      <w:r w:rsidRPr="00443323">
        <w:t>package (1.</w:t>
      </w:r>
      <w:r w:rsidR="00C43619" w:rsidRPr="00443323">
        <w:t>8</w:t>
      </w:r>
      <w:r w:rsidRPr="00443323">
        <w:t>.1) in python (3.</w:t>
      </w:r>
      <w:r w:rsidR="00BF3773">
        <w:t>10</w:t>
      </w:r>
      <w:r w:rsidRPr="00443323">
        <w:t xml:space="preserve">). </w:t>
      </w:r>
      <w:r w:rsidR="00DE019C" w:rsidRPr="00443323">
        <w:t>After filtering, data was cut into trials t</w:t>
      </w:r>
      <w:r w:rsidRPr="00443323">
        <w:t xml:space="preserve">o estimate power-spectral densities, </w:t>
      </w:r>
      <w:r w:rsidR="00DE019C" w:rsidRPr="00443323">
        <w:t xml:space="preserve">using the </w:t>
      </w:r>
      <w:r w:rsidR="00307554" w:rsidRPr="00443323">
        <w:t>psd_array_welch function from the MNE package</w:t>
      </w:r>
      <w:r w:rsidR="00BF3773">
        <w:t xml:space="preserve"> (1.3.1)</w:t>
      </w:r>
      <w:r w:rsidR="00307554" w:rsidRPr="00443323">
        <w:t xml:space="preserve">. For </w:t>
      </w:r>
      <w:r w:rsidR="00BF3773">
        <w:t xml:space="preserve">force </w:t>
      </w:r>
      <w:r w:rsidR="00307554" w:rsidRPr="00443323">
        <w:t xml:space="preserve">tremor relevant power, a frequency window </w:t>
      </w:r>
      <w:r w:rsidR="00F575B6">
        <w:t xml:space="preserve">of </w:t>
      </w:r>
      <w:r w:rsidR="00307554" w:rsidRPr="00443323">
        <w:t>4-12 Hz was defined</w:t>
      </w:r>
      <w:r w:rsidR="00606D5F">
        <w:t xml:space="preserve"> (</w:t>
      </w:r>
      <w:r w:rsidR="00606D5F">
        <w:rPr>
          <w:noProof/>
        </w:rPr>
        <w:t>the power spectral density (PSD) in the tremor relevant frequency spectrum (4-12 Hz)</w:t>
      </w:r>
      <w:ins w:id="72" w:author="Gesine Hermann" w:date="2023-07-20T13:35:00Z">
        <w:r w:rsidR="009322B2">
          <w:rPr>
            <w:noProof/>
          </w:rPr>
          <w:t>)</w:t>
        </w:r>
      </w:ins>
      <w:r w:rsidR="00606D5F">
        <w:t>.</w:t>
      </w:r>
      <w:r w:rsidR="00307554" w:rsidRPr="00443323">
        <w:t xml:space="preserve"> </w:t>
      </w:r>
      <w:r w:rsidR="00606D5F">
        <w:t>F</w:t>
      </w:r>
      <w:r w:rsidR="00307554" w:rsidRPr="00443323">
        <w:t>or voluntary movement a 0</w:t>
      </w:r>
      <w:r w:rsidR="00BF3773">
        <w:t>.1</w:t>
      </w:r>
      <w:r w:rsidR="00307554" w:rsidRPr="00443323">
        <w:t xml:space="preserve">-3 Hz frequency window was defined. Unfiltered force error (RMSE) during a trial was calculated by the root of the squared </w:t>
      </w:r>
      <w:r w:rsidR="00DE019C" w:rsidRPr="00443323">
        <w:t>difference</w:t>
      </w:r>
      <w:r w:rsidR="00307554" w:rsidRPr="00443323">
        <w:t xml:space="preserve"> per sample to the target force. </w:t>
      </w:r>
    </w:p>
    <w:p w14:paraId="0E312548" w14:textId="7C756524" w:rsidR="00371DEA" w:rsidRDefault="00307554" w:rsidP="00A45218">
      <w:pPr>
        <w:pStyle w:val="MethodsText"/>
      </w:pPr>
      <w:r w:rsidRPr="00443323">
        <w:t xml:space="preserve">The </w:t>
      </w:r>
      <w:del w:id="73" w:author="Gesine Hermann" w:date="2023-07-20T13:35:00Z">
        <w:r w:rsidRPr="00443323" w:rsidDel="009322B2">
          <w:delText xml:space="preserve">Pupil </w:delText>
        </w:r>
      </w:del>
      <w:ins w:id="74" w:author="Gesine Hermann" w:date="2023-07-20T13:35:00Z">
        <w:r w:rsidR="009322B2">
          <w:t>p</w:t>
        </w:r>
        <w:r w:rsidR="009322B2" w:rsidRPr="00443323">
          <w:t xml:space="preserve">upil </w:t>
        </w:r>
      </w:ins>
      <w:r w:rsidRPr="00443323">
        <w:t xml:space="preserve">data </w:t>
      </w:r>
      <w:r w:rsidR="00DE019C" w:rsidRPr="00443323">
        <w:t xml:space="preserve">was first cleaned of artifacts. Blinks were detected using outliers in gaze acceleration and PupilLabs confidence values </w:t>
      </w:r>
      <w:r w:rsidR="00BF3773">
        <w:t xml:space="preserve">(Pupil v2.5) </w:t>
      </w:r>
      <w:r w:rsidR="00DE019C" w:rsidRPr="00443323">
        <w:t xml:space="preserve">and set to NaN in the </w:t>
      </w:r>
      <w:r w:rsidR="00DE019C" w:rsidRPr="00443323">
        <w:lastRenderedPageBreak/>
        <w:t xml:space="preserve">time series. NaN values were subsequently interpolated using a </w:t>
      </w:r>
      <w:r w:rsidR="001B1EC0">
        <w:t>fast fourier transform</w:t>
      </w:r>
      <w:del w:id="75" w:author="Gesine Hermann" w:date="2023-07-20T13:35:00Z">
        <w:r w:rsidR="001B1EC0" w:rsidDel="009322B2">
          <w:delText>ation</w:delText>
        </w:r>
      </w:del>
      <w:r w:rsidR="001B1EC0">
        <w:t xml:space="preserve"> (</w:t>
      </w:r>
      <w:del w:id="76" w:author="Gesine Hermann" w:date="2023-07-20T13:37:00Z">
        <w:r w:rsidR="00E11AC0" w:rsidRPr="00443323" w:rsidDel="009322B2">
          <w:delText>fft</w:delText>
        </w:r>
      </w:del>
      <w:ins w:id="77" w:author="Gesine Hermann" w:date="2023-07-20T13:37:00Z">
        <w:r w:rsidR="009322B2">
          <w:t>FFT</w:t>
        </w:r>
      </w:ins>
      <w:r w:rsidR="001B1EC0">
        <w:t>)</w:t>
      </w:r>
      <w:r w:rsidR="00E11AC0" w:rsidRPr="00443323">
        <w:t xml:space="preserve"> convolution using a Gaussian kernel ranging 120 samples (~0.5 s)</w:t>
      </w:r>
      <w:r w:rsidR="00BF3773">
        <w:t xml:space="preserve"> from the </w:t>
      </w:r>
      <w:commentRangeStart w:id="78"/>
      <w:r w:rsidR="00BF3773">
        <w:t xml:space="preserve">astropy </w:t>
      </w:r>
      <w:commentRangeEnd w:id="78"/>
      <w:r w:rsidR="009322B2">
        <w:rPr>
          <w:rStyle w:val="CommentReference"/>
          <w:rFonts w:asciiTheme="minorHAnsi" w:eastAsiaTheme="minorHAnsi" w:hAnsiTheme="minorHAnsi" w:cstheme="minorBidi"/>
          <w:color w:val="auto"/>
          <w:lang w:val="de-DE"/>
        </w:rPr>
        <w:commentReference w:id="78"/>
      </w:r>
      <w:r w:rsidR="00BF3773">
        <w:t>package (5.1)</w:t>
      </w:r>
      <w:r w:rsidR="00E11AC0" w:rsidRPr="00443323">
        <w:t xml:space="preserve">. After cleaning the raw time series, data was cut into epochs. A </w:t>
      </w:r>
      <w:r w:rsidR="00BF3773">
        <w:t>subtractive</w:t>
      </w:r>
      <w:r w:rsidR="00E11AC0" w:rsidRPr="00443323">
        <w:t xml:space="preserve"> baseline correction</w:t>
      </w:r>
      <w:r w:rsidR="000150E1" w:rsidRPr="00443323">
        <w:t xml:space="preserve"> (-10</w:t>
      </w:r>
      <w:r w:rsidR="00BF3773">
        <w:t xml:space="preserve"> to -2</w:t>
      </w:r>
      <w:r w:rsidR="000150E1" w:rsidRPr="00443323">
        <w:t>s</w:t>
      </w:r>
      <w:r w:rsidR="00BF3773">
        <w:t xml:space="preserve"> before trial onset</w:t>
      </w:r>
      <w:r w:rsidR="000150E1" w:rsidRPr="00443323">
        <w:t>)</w:t>
      </w:r>
      <w:r w:rsidR="00E11AC0" w:rsidRPr="00443323">
        <w:t xml:space="preserve"> was applied per epoch and changes in pupil size were estimated 5 s after epoch start until 10s before</w:t>
      </w:r>
      <w:r w:rsidR="00E11AC0">
        <w:t xml:space="preserve"> the epoch ended. The mean of </w:t>
      </w:r>
      <w:r w:rsidR="00BF3773">
        <w:t xml:space="preserve">this </w:t>
      </w:r>
      <w:r w:rsidR="00E11AC0">
        <w:t xml:space="preserve">time window was used for statistical analysis. </w:t>
      </w:r>
    </w:p>
    <w:p w14:paraId="714E0A42" w14:textId="20A9148F" w:rsidR="00E11AC0" w:rsidRDefault="00C43619" w:rsidP="00E11AC0">
      <w:pPr>
        <w:pStyle w:val="MethodsText"/>
      </w:pPr>
      <w:r>
        <w:t>Preprocessing</w:t>
      </w:r>
      <w:r w:rsidR="00E11AC0">
        <w:t xml:space="preserve"> scripts of the </w:t>
      </w:r>
      <w:r w:rsidR="000150E1">
        <w:t>FS</w:t>
      </w:r>
      <w:r w:rsidR="005824FB">
        <w:t>R</w:t>
      </w:r>
      <w:r w:rsidR="00E11AC0">
        <w:t xml:space="preserve"> and pupil data can be found at </w:t>
      </w:r>
      <w:r>
        <w:t>GitHub</w:t>
      </w:r>
      <w:r w:rsidR="00E11AC0">
        <w:t xml:space="preserve"> (</w:t>
      </w:r>
      <w:hyperlink r:id="rId27" w:history="1">
        <w:r w:rsidR="00E11AC0" w:rsidRPr="00D97073">
          <w:rPr>
            <w:rStyle w:val="Hyperlink"/>
          </w:rPr>
          <w:t>https://github.com/JuliusWelzel/tremor_feedback_jw</w:t>
        </w:r>
      </w:hyperlink>
      <w:r w:rsidR="00E11AC0">
        <w:t xml:space="preserve">). </w:t>
      </w:r>
    </w:p>
    <w:p w14:paraId="4B3E3C33" w14:textId="77777777" w:rsidR="00B70A5D" w:rsidRPr="00B70A5D" w:rsidRDefault="00B70A5D" w:rsidP="00A45218">
      <w:pPr>
        <w:pStyle w:val="MethodsText"/>
        <w:rPr>
          <w:lang w:val="en-GB"/>
        </w:rPr>
      </w:pPr>
    </w:p>
    <w:p w14:paraId="7AC5E49E" w14:textId="19E41C22" w:rsidR="00371DEA" w:rsidRDefault="00371DEA" w:rsidP="00371DEA">
      <w:pPr>
        <w:pStyle w:val="Methodssubheading"/>
        <w:rPr>
          <w:noProof/>
          <w:lang w:val="da-DK"/>
        </w:rPr>
      </w:pPr>
      <w:r>
        <w:rPr>
          <w:noProof/>
          <w:lang w:val="da-DK"/>
        </w:rPr>
        <w:t>Statistics</w:t>
      </w:r>
    </w:p>
    <w:p w14:paraId="727698B1" w14:textId="55F7B622" w:rsidR="00B1578E" w:rsidRDefault="00C43619" w:rsidP="00C43619">
      <w:pPr>
        <w:pStyle w:val="MethodsText"/>
      </w:pPr>
      <w:r>
        <w:t>Clinical data were compared between groups using a Mann-Whitney-U test</w:t>
      </w:r>
      <w:r w:rsidR="0094491F">
        <w:t xml:space="preserve"> </w:t>
      </w:r>
      <w:del w:id="79" w:author="Gesine Hermann" w:date="2023-07-20T13:39:00Z">
        <w:r w:rsidR="0094491F" w:rsidDel="009322B2">
          <w:delText xml:space="preserve">if </w:delText>
        </w:r>
      </w:del>
      <w:ins w:id="80" w:author="Gesine Hermann" w:date="2023-07-20T13:39:00Z">
        <w:r w:rsidR="009322B2">
          <w:t xml:space="preserve">when not </w:t>
        </w:r>
      </w:ins>
      <w:r w:rsidR="0094491F">
        <w:t>normal</w:t>
      </w:r>
      <w:ins w:id="81" w:author="Gesine Hermann" w:date="2023-07-20T13:39:00Z">
        <w:r w:rsidR="009322B2">
          <w:t>ly</w:t>
        </w:r>
      </w:ins>
      <w:r w:rsidR="0094491F">
        <w:t xml:space="preserve"> </w:t>
      </w:r>
      <w:del w:id="82" w:author="Gesine Hermann" w:date="2023-07-20T13:39:00Z">
        <w:r w:rsidR="0094491F" w:rsidDel="009322B2">
          <w:delText xml:space="preserve">distribution </w:delText>
        </w:r>
      </w:del>
      <w:ins w:id="83" w:author="Gesine Hermann" w:date="2023-07-20T13:39:00Z">
        <w:r w:rsidR="009322B2">
          <w:t xml:space="preserve">distributed </w:t>
        </w:r>
      </w:ins>
      <w:del w:id="84" w:author="Gesine Hermann" w:date="2023-07-20T13:39:00Z">
        <w:r w:rsidR="0094491F" w:rsidDel="009322B2">
          <w:delText>of data was not indicated via the</w:delText>
        </w:r>
      </w:del>
      <w:ins w:id="85" w:author="Gesine Hermann" w:date="2023-07-20T13:39:00Z">
        <w:r w:rsidR="009322B2">
          <w:t>based on</w:t>
        </w:r>
      </w:ins>
      <w:r w:rsidR="0094491F">
        <w:t xml:space="preserve"> Shapiro-Wilk test</w:t>
      </w:r>
      <w:ins w:id="86" w:author="Gesine Hermann" w:date="2023-07-20T13:39:00Z">
        <w:r w:rsidR="009322B2">
          <w:t>s</w:t>
        </w:r>
      </w:ins>
      <w:r>
        <w:t xml:space="preserve">. Correlation </w:t>
      </w:r>
      <w:r w:rsidR="001843E2">
        <w:t>analyses</w:t>
      </w:r>
      <w:r>
        <w:t xml:space="preserve"> were conducted using a Pearson correlation if Levene’s test and Shapiro-Wilk test allowed it, otherwise </w:t>
      </w:r>
      <w:r w:rsidR="00612384">
        <w:t xml:space="preserve">Spearman </w:t>
      </w:r>
      <w:r>
        <w:t xml:space="preserve">rank correlation </w:t>
      </w:r>
      <w:r w:rsidR="001843E2">
        <w:t xml:space="preserve">was </w:t>
      </w:r>
      <w:r>
        <w:t xml:space="preserve">used. For the </w:t>
      </w:r>
      <w:r w:rsidR="000150E1">
        <w:t>FS</w:t>
      </w:r>
      <w:r w:rsidR="005824FB">
        <w:t>R</w:t>
      </w:r>
      <w:r>
        <w:t xml:space="preserve"> data </w:t>
      </w:r>
      <w:del w:id="87" w:author="Gesine Hermann" w:date="2023-07-20T13:40:00Z">
        <w:r w:rsidDel="009322B2">
          <w:delText xml:space="preserve">the </w:delText>
        </w:r>
      </w:del>
      <w:r>
        <w:t>interindividual difference</w:t>
      </w:r>
      <w:ins w:id="88" w:author="Gesine Hermann" w:date="2023-07-20T13:40:00Z">
        <w:r w:rsidR="009322B2">
          <w:t>s</w:t>
        </w:r>
      </w:ins>
      <w:r>
        <w:t xml:space="preserve"> between </w:t>
      </w:r>
      <w:del w:id="89" w:author="Gesine Hermann" w:date="2023-07-20T13:40:00Z">
        <w:r w:rsidDel="009322B2">
          <w:delText xml:space="preserve">the </w:delText>
        </w:r>
      </w:del>
      <w:r>
        <w:t xml:space="preserve">means of the easy and hard </w:t>
      </w:r>
      <w:r w:rsidR="0009155E">
        <w:t xml:space="preserve">feedback </w:t>
      </w:r>
      <w:r>
        <w:t xml:space="preserve">condition </w:t>
      </w:r>
      <w:del w:id="90" w:author="Gesine Hermann" w:date="2023-07-20T13:40:00Z">
        <w:r w:rsidDel="009322B2">
          <w:delText xml:space="preserve">was </w:delText>
        </w:r>
      </w:del>
      <w:ins w:id="91" w:author="Gesine Hermann" w:date="2023-07-20T13:40:00Z">
        <w:r w:rsidR="009322B2">
          <w:t xml:space="preserve">were </w:t>
        </w:r>
      </w:ins>
      <w:r>
        <w:t xml:space="preserve">calculated per feedback </w:t>
      </w:r>
      <w:r w:rsidR="0009155E">
        <w:t>type</w:t>
      </w:r>
      <w:r>
        <w:t xml:space="preserve">. </w:t>
      </w:r>
      <w:r w:rsidR="009518C0">
        <w:t>T</w:t>
      </w:r>
      <w:r>
        <w:t xml:space="preserve">-tests between groups for every feedback condition </w:t>
      </w:r>
      <w:r w:rsidR="009518C0">
        <w:t xml:space="preserve">were </w:t>
      </w:r>
      <w:r>
        <w:t xml:space="preserve">calculated. The same was done for </w:t>
      </w:r>
      <w:del w:id="92" w:author="Gesine Hermann" w:date="2023-07-20T13:41:00Z">
        <w:r w:rsidDel="009322B2">
          <w:delText xml:space="preserve">the </w:delText>
        </w:r>
      </w:del>
      <w:r>
        <w:t>pupil size data. All statistical analys</w:t>
      </w:r>
      <w:r w:rsidR="004035DA">
        <w:t>e</w:t>
      </w:r>
      <w:r>
        <w:t xml:space="preserve">s were performed in </w:t>
      </w:r>
      <w:commentRangeStart w:id="93"/>
      <w:r>
        <w:t>Python (3.</w:t>
      </w:r>
      <w:r w:rsidR="00BF3773">
        <w:t>10</w:t>
      </w:r>
      <w:r>
        <w:t>) using the scipy package (1.8.1)</w:t>
      </w:r>
      <w:r w:rsidR="0009155E">
        <w:t xml:space="preserve"> or pingouin package (0.5.2).</w:t>
      </w:r>
      <w:commentRangeEnd w:id="93"/>
      <w:r w:rsidR="009322B2">
        <w:rPr>
          <w:rStyle w:val="CommentReference"/>
          <w:rFonts w:asciiTheme="minorHAnsi" w:eastAsiaTheme="minorHAnsi" w:hAnsiTheme="minorHAnsi" w:cstheme="minorBidi"/>
          <w:color w:val="auto"/>
          <w:lang w:val="de-DE"/>
        </w:rPr>
        <w:commentReference w:id="93"/>
      </w:r>
    </w:p>
    <w:p w14:paraId="1FFCAC44" w14:textId="18B136FD" w:rsidR="00B70A5D" w:rsidRDefault="00B70A5D" w:rsidP="00C43619">
      <w:pPr>
        <w:pStyle w:val="MethodsText"/>
      </w:pPr>
    </w:p>
    <w:p w14:paraId="5966FF29" w14:textId="341985A6" w:rsidR="00B70A5D" w:rsidRDefault="00443323" w:rsidP="00AD19D9">
      <w:pPr>
        <w:pStyle w:val="Methodssubheading"/>
      </w:pPr>
      <w:r>
        <w:t>Sample size</w:t>
      </w:r>
      <w:r w:rsidR="00AD19D9">
        <w:t xml:space="preserve"> justification</w:t>
      </w:r>
    </w:p>
    <w:p w14:paraId="0531DA2C" w14:textId="02E40984" w:rsidR="00B70A5D" w:rsidRDefault="00B70A5D" w:rsidP="00B70A5D">
      <w:pPr>
        <w:pStyle w:val="MethodsText"/>
      </w:pPr>
      <w:r>
        <w:t xml:space="preserve">The paper </w:t>
      </w:r>
      <w:commentRangeStart w:id="94"/>
      <w:r>
        <w:t>use</w:t>
      </w:r>
      <w:r w:rsidR="00AD19D9">
        <w:t>s</w:t>
      </w:r>
      <w:r w:rsidR="00BF3773">
        <w:t xml:space="preserve"> </w:t>
      </w:r>
      <w:commentRangeEnd w:id="94"/>
      <w:r w:rsidR="009322B2">
        <w:rPr>
          <w:rStyle w:val="CommentReference"/>
          <w:rFonts w:asciiTheme="minorHAnsi" w:eastAsiaTheme="minorHAnsi" w:hAnsiTheme="minorHAnsi" w:cstheme="minorBidi"/>
          <w:color w:val="auto"/>
          <w:lang w:val="de-DE"/>
        </w:rPr>
        <w:commentReference w:id="94"/>
      </w:r>
      <w:r w:rsidR="00BF3773">
        <w:t>a</w:t>
      </w:r>
      <w:r>
        <w:t xml:space="preserve"> sequential design with maximal sample sizes to efficiently </w:t>
      </w:r>
      <w:del w:id="95" w:author="Gesine Hermann" w:date="2023-07-20T13:44:00Z">
        <w:r w:rsidDel="009322B2">
          <w:delText xml:space="preserve">determine </w:delText>
        </w:r>
      </w:del>
      <w:ins w:id="96" w:author="Gesine Hermann" w:date="2023-07-20T13:44:00Z">
        <w:r w:rsidR="009322B2">
          <w:t xml:space="preserve">reach </w:t>
        </w:r>
      </w:ins>
      <w:r>
        <w:t xml:space="preserve">statistical power. </w:t>
      </w:r>
      <w:r w:rsidR="00BF3773">
        <w:t>With</w:t>
      </w:r>
      <w:r>
        <w:t xml:space="preserve"> this approach, the study is conducted in stages with the aim of collecting the minimum number of participants required to achieve the desired level of statistical power</w:t>
      </w:r>
      <w:r w:rsidR="00AD19D9">
        <w:t xml:space="preserve"> from the study to replicate (Archer ea., 2018)</w:t>
      </w:r>
      <w:r>
        <w:t>.</w:t>
      </w:r>
      <w:r w:rsidR="00AD19D9">
        <w:t xml:space="preserve">  </w:t>
      </w:r>
    </w:p>
    <w:p w14:paraId="648B7FC8" w14:textId="3C768047" w:rsidR="00B70A5D" w:rsidRDefault="00B70A5D" w:rsidP="00B70A5D">
      <w:pPr>
        <w:pStyle w:val="MethodsText"/>
      </w:pPr>
    </w:p>
    <w:p w14:paraId="56B20587" w14:textId="0A93B981" w:rsidR="00B70A5D" w:rsidRDefault="00AD19D9" w:rsidP="00B70A5D">
      <w:pPr>
        <w:pStyle w:val="MethodsText"/>
      </w:pPr>
      <w:r>
        <w:t>The</w:t>
      </w:r>
      <w:r w:rsidR="00B70A5D">
        <w:t xml:space="preserve"> study is designed to have power of 0.80</w:t>
      </w:r>
      <w:r>
        <w:t xml:space="preserve"> from the original paper</w:t>
      </w:r>
      <w:r w:rsidR="00B70A5D">
        <w:t xml:space="preserve">, </w:t>
      </w:r>
      <w:r>
        <w:t xml:space="preserve">therefore the data tested </w:t>
      </w:r>
      <w:r w:rsidR="00B70A5D">
        <w:t xml:space="preserve">after each participant until the </w:t>
      </w:r>
      <w:r>
        <w:t xml:space="preserve">desired </w:t>
      </w:r>
      <w:r w:rsidR="00B70A5D">
        <w:t xml:space="preserve">power level is reached. </w:t>
      </w:r>
      <w:r>
        <w:t>T</w:t>
      </w:r>
      <w:r w:rsidR="00B70A5D">
        <w:t xml:space="preserve">he desired power is achieved before the planned </w:t>
      </w:r>
      <w:r>
        <w:t xml:space="preserve">maximal </w:t>
      </w:r>
      <w:r w:rsidR="00B70A5D">
        <w:t>sample size is reached</w:t>
      </w:r>
      <w:r>
        <w:t xml:space="preserve"> (max n = 2</w:t>
      </w:r>
      <w:r w:rsidR="00BF3773">
        <w:t>5</w:t>
      </w:r>
      <w:r>
        <w:t>)</w:t>
      </w:r>
      <w:r w:rsidR="00B70A5D">
        <w:t xml:space="preserve">, </w:t>
      </w:r>
      <w:r>
        <w:t xml:space="preserve">hence the </w:t>
      </w:r>
      <w:r w:rsidR="00B70A5D">
        <w:t xml:space="preserve">study </w:t>
      </w:r>
      <w:r>
        <w:t xml:space="preserve">was </w:t>
      </w:r>
      <w:r w:rsidR="00B70A5D">
        <w:t xml:space="preserve">stopped early, as </w:t>
      </w:r>
      <w:r>
        <w:t xml:space="preserve">higher numbers would have impacted the other outcome parameters to </w:t>
      </w:r>
      <w:r w:rsidR="00750ACA">
        <w:t>an</w:t>
      </w:r>
      <w:r>
        <w:t xml:space="preserve"> unknown extend</w:t>
      </w:r>
      <w:r w:rsidR="00B70A5D">
        <w:t>.</w:t>
      </w:r>
    </w:p>
    <w:p w14:paraId="068AFF23" w14:textId="52FE74A5" w:rsidR="00B70A5D" w:rsidRDefault="009607EE" w:rsidP="00B70A5D">
      <w:pPr>
        <w:pStyle w:val="MethodsText"/>
      </w:pPr>
      <w:r>
        <w:rPr>
          <w:noProof/>
        </w:rPr>
        <mc:AlternateContent>
          <mc:Choice Requires="wps">
            <w:drawing>
              <wp:anchor distT="45720" distB="45720" distL="114300" distR="114300" simplePos="0" relativeHeight="251667458" behindDoc="0" locked="0" layoutInCell="1" allowOverlap="1" wp14:anchorId="65879BD1" wp14:editId="43FC9E09">
                <wp:simplePos x="0" y="0"/>
                <wp:positionH relativeFrom="margin">
                  <wp:posOffset>0</wp:posOffset>
                </wp:positionH>
                <wp:positionV relativeFrom="margin">
                  <wp:posOffset>3932555</wp:posOffset>
                </wp:positionV>
                <wp:extent cx="6734175" cy="5039995"/>
                <wp:effectExtent l="0" t="0" r="28575" b="27305"/>
                <wp:wrapSquare wrapText="bothSides"/>
                <wp:docPr id="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34175" cy="5039995"/>
                        </a:xfrm>
                        <a:prstGeom prst="rect">
                          <a:avLst/>
                        </a:prstGeom>
                        <a:solidFill>
                          <a:srgbClr val="FFFFFF"/>
                        </a:solidFill>
                        <a:ln w="12700">
                          <a:solidFill>
                            <a:schemeClr val="tx1">
                              <a:lumMod val="100000"/>
                              <a:lumOff val="0"/>
                            </a:schemeClr>
                          </a:solidFill>
                          <a:miter lim="800000"/>
                          <a:headEnd/>
                          <a:tailEnd/>
                        </a:ln>
                      </wps:spPr>
                      <wps:txbx>
                        <w:txbxContent>
                          <w:p w14:paraId="674A1C83" w14:textId="79EA3C12" w:rsidR="00FF5F16" w:rsidRDefault="00433811" w:rsidP="00FF5F16">
                            <w:r>
                              <w:rPr>
                                <w:noProof/>
                              </w:rPr>
                              <w:drawing>
                                <wp:inline distT="0" distB="0" distL="0" distR="0" wp14:anchorId="02DFEC9E" wp14:editId="3239D43B">
                                  <wp:extent cx="6538595" cy="217932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8595" cy="2179320"/>
                                          </a:xfrm>
                                          <a:prstGeom prst="rect">
                                            <a:avLst/>
                                          </a:prstGeom>
                                          <a:noFill/>
                                          <a:ln>
                                            <a:noFill/>
                                          </a:ln>
                                        </pic:spPr>
                                      </pic:pic>
                                    </a:graphicData>
                                  </a:graphic>
                                </wp:inline>
                              </w:drawing>
                            </w:r>
                          </w:p>
                          <w:p w14:paraId="0DBFE71F" w14:textId="02992D9F" w:rsidR="00AD19D9" w:rsidRDefault="00AD19D9" w:rsidP="00AF44C3">
                            <w:pPr>
                              <w:pStyle w:val="Caption"/>
                              <w:spacing w:after="0"/>
                              <w:jc w:val="right"/>
                              <w:rPr>
                                <w:rStyle w:val="FigureLegendTitleTegn"/>
                                <w:i w:val="0"/>
                                <w:iCs w:val="0"/>
                              </w:rPr>
                            </w:pPr>
                          </w:p>
                          <w:p w14:paraId="20CD02F6" w14:textId="7FC70D39" w:rsidR="00E049E3" w:rsidRDefault="00E049E3" w:rsidP="00AD19D9">
                            <w:pPr>
                              <w:pStyle w:val="Caption"/>
                              <w:spacing w:after="0"/>
                              <w:rPr>
                                <w:rStyle w:val="FigureLegendTitleTegn"/>
                                <w:i w:val="0"/>
                                <w:iCs w:val="0"/>
                              </w:rPr>
                            </w:pPr>
                          </w:p>
                          <w:p w14:paraId="12534111" w14:textId="19D798B8" w:rsidR="00A6041A" w:rsidRPr="00A6041A" w:rsidRDefault="00EC4757" w:rsidP="00A6041A">
                            <w:r>
                              <w:rPr>
                                <w:noProof/>
                              </w:rPr>
                              <w:drawing>
                                <wp:inline distT="0" distB="0" distL="0" distR="0" wp14:anchorId="0E9A9BE6" wp14:editId="1717776F">
                                  <wp:extent cx="1844702" cy="215940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1937" t="-1" r="13756" b="-459"/>
                                          <a:stretch/>
                                        </pic:blipFill>
                                        <pic:spPr bwMode="auto">
                                          <a:xfrm>
                                            <a:off x="0" y="0"/>
                                            <a:ext cx="1869365" cy="2188274"/>
                                          </a:xfrm>
                                          <a:prstGeom prst="rect">
                                            <a:avLst/>
                                          </a:prstGeom>
                                          <a:noFill/>
                                          <a:ln>
                                            <a:noFill/>
                                          </a:ln>
                                          <a:extLst>
                                            <a:ext uri="{53640926-AAD7-44D8-BBD7-CCE9431645EC}">
                                              <a14:shadowObscured xmlns:a14="http://schemas.microsoft.com/office/drawing/2010/main"/>
                                            </a:ext>
                                          </a:extLst>
                                        </pic:spPr>
                                      </pic:pic>
                                    </a:graphicData>
                                  </a:graphic>
                                </wp:inline>
                              </w:drawing>
                            </w:r>
                            <w:r w:rsidR="00A6041A">
                              <w:rPr>
                                <w:noProof/>
                              </w:rPr>
                              <w:drawing>
                                <wp:inline distT="0" distB="0" distL="0" distR="0" wp14:anchorId="7BFA1354" wp14:editId="46D0E019">
                                  <wp:extent cx="4637837" cy="2142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7322" cy="2151621"/>
                                          </a:xfrm>
                                          <a:prstGeom prst="rect">
                                            <a:avLst/>
                                          </a:prstGeom>
                                          <a:noFill/>
                                          <a:ln>
                                            <a:noFill/>
                                          </a:ln>
                                        </pic:spPr>
                                      </pic:pic>
                                    </a:graphicData>
                                  </a:graphic>
                                </wp:inline>
                              </w:drawing>
                            </w:r>
                          </w:p>
                          <w:p w14:paraId="009CC3DF" w14:textId="5029B9EB" w:rsidR="00FF5F16" w:rsidRPr="00443323" w:rsidRDefault="00FF5F16" w:rsidP="00AD19D9">
                            <w:pPr>
                              <w:pStyle w:val="Caption"/>
                              <w:spacing w:after="0"/>
                              <w:rPr>
                                <w:rStyle w:val="FigureLegendMainTegn"/>
                                <w:i w:val="0"/>
                                <w:iCs w:val="0"/>
                              </w:rPr>
                            </w:pPr>
                            <w:r w:rsidRPr="00E20FC6">
                              <w:rPr>
                                <w:rStyle w:val="FigureLegendTitleTegn"/>
                                <w:i w:val="0"/>
                                <w:iCs w:val="0"/>
                              </w:rPr>
                              <w:t xml:space="preserve">Figure </w:t>
                            </w:r>
                            <w:r w:rsidRPr="00E20FC6">
                              <w:rPr>
                                <w:rStyle w:val="FigureLegendTitleTegn"/>
                                <w:i w:val="0"/>
                                <w:iCs w:val="0"/>
                              </w:rPr>
                              <w:fldChar w:fldCharType="begin"/>
                            </w:r>
                            <w:r w:rsidRPr="00E20FC6">
                              <w:rPr>
                                <w:rStyle w:val="FigureLegendTitleTegn"/>
                                <w:i w:val="0"/>
                                <w:iCs w:val="0"/>
                              </w:rPr>
                              <w:instrText xml:space="preserve"> SEQ Figure \* ARABIC </w:instrText>
                            </w:r>
                            <w:r w:rsidRPr="00E20FC6">
                              <w:rPr>
                                <w:rStyle w:val="FigureLegendTitleTegn"/>
                                <w:i w:val="0"/>
                                <w:iCs w:val="0"/>
                              </w:rPr>
                              <w:fldChar w:fldCharType="separate"/>
                            </w:r>
                            <w:r>
                              <w:rPr>
                                <w:rStyle w:val="FigureLegendTitleTegn"/>
                                <w:i w:val="0"/>
                                <w:iCs w:val="0"/>
                                <w:noProof/>
                              </w:rPr>
                              <w:t>3</w:t>
                            </w:r>
                            <w:r w:rsidRPr="00E20FC6">
                              <w:rPr>
                                <w:rStyle w:val="FigureLegendTitleTegn"/>
                                <w:i w:val="0"/>
                                <w:iCs w:val="0"/>
                              </w:rPr>
                              <w:fldChar w:fldCharType="end"/>
                            </w:r>
                            <w:r w:rsidRPr="00B4753D">
                              <w:rPr>
                                <w:rStyle w:val="FigureLegendTitleTegn"/>
                              </w:rPr>
                              <w:t xml:space="preserve">: </w:t>
                            </w:r>
                            <w:r w:rsidR="00AD19D9" w:rsidRPr="00AD19D9">
                              <w:rPr>
                                <w:rStyle w:val="FigureLegendTitleTegn"/>
                                <w:i w:val="0"/>
                                <w:iCs w:val="0"/>
                              </w:rPr>
                              <w:t>T</w:t>
                            </w:r>
                            <w:r w:rsidRPr="00AD19D9">
                              <w:rPr>
                                <w:rStyle w:val="FigureLegendTitleTegn"/>
                                <w:i w:val="0"/>
                                <w:iCs w:val="0"/>
                              </w:rPr>
                              <w:t xml:space="preserve">imes series data of a single participant. </w:t>
                            </w:r>
                            <w:r w:rsidR="00AD19D9" w:rsidRPr="00443323">
                              <w:rPr>
                                <w:rStyle w:val="FigureLegendMainTegn"/>
                                <w:i w:val="0"/>
                                <w:iCs w:val="0"/>
                              </w:rPr>
                              <w:t xml:space="preserve">Above the time course of the </w:t>
                            </w:r>
                            <w:r w:rsidR="00A6041A">
                              <w:rPr>
                                <w:rStyle w:val="FigureLegendMainTegn"/>
                                <w:i w:val="0"/>
                                <w:iCs w:val="0"/>
                              </w:rPr>
                              <w:t>pupillometry</w:t>
                            </w:r>
                            <w:ins w:id="97" w:author="Gesine Hermann" w:date="2023-07-20T13:48:00Z">
                              <w:r w:rsidR="009322B2">
                                <w:rPr>
                                  <w:rStyle w:val="FigureLegendMainTegn"/>
                                  <w:i w:val="0"/>
                                  <w:iCs w:val="0"/>
                                </w:rPr>
                                <w:t xml:space="preserve"> is shown</w:t>
                              </w:r>
                            </w:ins>
                            <w:r w:rsidR="00AD19D9" w:rsidRPr="00443323">
                              <w:rPr>
                                <w:rStyle w:val="FigureLegendMainTegn"/>
                                <w:i w:val="0"/>
                                <w:iCs w:val="0"/>
                              </w:rPr>
                              <w:t xml:space="preserve">. </w:t>
                            </w:r>
                            <w:r w:rsidR="00A6041A">
                              <w:rPr>
                                <w:rStyle w:val="FigureLegendMainTegn"/>
                                <w:i w:val="0"/>
                                <w:iCs w:val="0"/>
                              </w:rPr>
                              <w:t>Bottom left shows the single trial spectra of the force tremor per epoch. Bottom right displays the single trial raw force data</w:t>
                            </w:r>
                            <w:r w:rsidR="00AD19D9" w:rsidRPr="00443323">
                              <w:rPr>
                                <w:rStyle w:val="FigureLegendMainTegn"/>
                                <w:i w:val="0"/>
                                <w:iCs w:val="0"/>
                              </w:rPr>
                              <w:t xml:space="preserve">. Both time courses are split per </w:t>
                            </w:r>
                            <w:r w:rsidR="00A6041A">
                              <w:rPr>
                                <w:rStyle w:val="FigureLegendMainTegn"/>
                                <w:i w:val="0"/>
                                <w:iCs w:val="0"/>
                              </w:rPr>
                              <w:t>feedback type</w:t>
                            </w:r>
                            <w:r w:rsidR="00AD19D9" w:rsidRPr="00443323">
                              <w:rPr>
                                <w:rStyle w:val="FigureLegendMainTegn"/>
                                <w:i w:val="0"/>
                                <w:iCs w:val="0"/>
                              </w:rPr>
                              <w:t xml:space="preserve"> and feedback </w:t>
                            </w:r>
                            <w:r w:rsidR="00A6041A">
                              <w:rPr>
                                <w:rStyle w:val="FigureLegendMainTegn"/>
                                <w:i w:val="0"/>
                                <w:iCs w:val="0"/>
                              </w:rPr>
                              <w:t>condition</w:t>
                            </w:r>
                            <w:r w:rsidR="00AD19D9" w:rsidRPr="00443323">
                              <w:rPr>
                                <w:rStyle w:val="FigureLegendMainTegn"/>
                                <w:i w:val="0"/>
                                <w:iCs w:val="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879BD1" id="Text Box 13" o:spid="_x0000_s1029" type="#_x0000_t202" style="position:absolute;left:0;text-align:left;margin-left:0;margin-top:309.65pt;width:530.25pt;height:396.85pt;z-index:2516674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" strokecolor="black [3213]" strokeweight="1pt">
                <v:path arrowok="t"/>
                <v:textbox>
                  <w:txbxContent>
                    <w:p w14:paraId="674A1C83" w14:textId="79EA3C12" w:rsidR="00FF5F16" w:rsidRDefault="00433811" w:rsidP="00FF5F16">
                      <w:r>
                        <w:rPr>
                          <w:noProof/>
                        </w:rPr>
                        <w:drawing>
                          <wp:inline distT="0" distB="0" distL="0" distR="0" wp14:anchorId="02DFEC9E" wp14:editId="3239D43B">
                            <wp:extent cx="6538595" cy="217932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8595" cy="2179320"/>
                                    </a:xfrm>
                                    <a:prstGeom prst="rect">
                                      <a:avLst/>
                                    </a:prstGeom>
                                    <a:noFill/>
                                    <a:ln>
                                      <a:noFill/>
                                    </a:ln>
                                  </pic:spPr>
                                </pic:pic>
                              </a:graphicData>
                            </a:graphic>
                          </wp:inline>
                        </w:drawing>
                      </w:r>
                    </w:p>
                    <w:p w14:paraId="0DBFE71F" w14:textId="02992D9F" w:rsidR="00AD19D9" w:rsidRDefault="00AD19D9" w:rsidP="00AF44C3">
                      <w:pPr>
                        <w:pStyle w:val="Beschriftung"/>
                        <w:spacing w:after="0"/>
                        <w:jc w:val="right"/>
                        <w:rPr>
                          <w:rStyle w:val="FigureLegendTitleTegn"/>
                          <w:i w:val="0"/>
                          <w:iCs w:val="0"/>
                        </w:rPr>
                      </w:pPr>
                    </w:p>
                    <w:p w14:paraId="20CD02F6" w14:textId="7FC70D39" w:rsidR="00E049E3" w:rsidRDefault="00E049E3" w:rsidP="00AD19D9">
                      <w:pPr>
                        <w:pStyle w:val="Beschriftung"/>
                        <w:spacing w:after="0"/>
                        <w:rPr>
                          <w:rStyle w:val="FigureLegendTitleTegn"/>
                          <w:i w:val="0"/>
                          <w:iCs w:val="0"/>
                        </w:rPr>
                      </w:pPr>
                    </w:p>
                    <w:p w14:paraId="12534111" w14:textId="19D798B8" w:rsidR="00A6041A" w:rsidRPr="00A6041A" w:rsidRDefault="00EC4757" w:rsidP="00A6041A">
                      <w:r>
                        <w:rPr>
                          <w:noProof/>
                        </w:rPr>
                        <w:drawing>
                          <wp:inline distT="0" distB="0" distL="0" distR="0" wp14:anchorId="0E9A9BE6" wp14:editId="1717776F">
                            <wp:extent cx="1844702" cy="215940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21937" t="-1" r="13756" b="-459"/>
                                    <a:stretch/>
                                  </pic:blipFill>
                                  <pic:spPr bwMode="auto">
                                    <a:xfrm>
                                      <a:off x="0" y="0"/>
                                      <a:ext cx="1869365" cy="2188274"/>
                                    </a:xfrm>
                                    <a:prstGeom prst="rect">
                                      <a:avLst/>
                                    </a:prstGeom>
                                    <a:noFill/>
                                    <a:ln>
                                      <a:noFill/>
                                    </a:ln>
                                    <a:extLst>
                                      <a:ext uri="{53640926-AAD7-44D8-BBD7-CCE9431645EC}">
                                        <a14:shadowObscured xmlns:a14="http://schemas.microsoft.com/office/drawing/2010/main"/>
                                      </a:ext>
                                    </a:extLst>
                                  </pic:spPr>
                                </pic:pic>
                              </a:graphicData>
                            </a:graphic>
                          </wp:inline>
                        </w:drawing>
                      </w:r>
                      <w:r w:rsidR="00A6041A">
                        <w:rPr>
                          <w:noProof/>
                        </w:rPr>
                        <w:drawing>
                          <wp:inline distT="0" distB="0" distL="0" distR="0" wp14:anchorId="7BFA1354" wp14:editId="46D0E019">
                            <wp:extent cx="4637837" cy="2142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322" cy="2151621"/>
                                    </a:xfrm>
                                    <a:prstGeom prst="rect">
                                      <a:avLst/>
                                    </a:prstGeom>
                                    <a:noFill/>
                                    <a:ln>
                                      <a:noFill/>
                                    </a:ln>
                                  </pic:spPr>
                                </pic:pic>
                              </a:graphicData>
                            </a:graphic>
                          </wp:inline>
                        </w:drawing>
                      </w:r>
                    </w:p>
                    <w:p w14:paraId="009CC3DF" w14:textId="5029B9EB" w:rsidR="00FF5F16" w:rsidRPr="00443323" w:rsidRDefault="00FF5F16" w:rsidP="00AD19D9">
                      <w:pPr>
                        <w:pStyle w:val="Beschriftung"/>
                        <w:spacing w:after="0"/>
                        <w:rPr>
                          <w:rStyle w:val="FigureLegendMainTegn"/>
                          <w:i w:val="0"/>
                          <w:iCs w:val="0"/>
                        </w:rPr>
                      </w:pPr>
                      <w:r w:rsidRPr="00E20FC6">
                        <w:rPr>
                          <w:rStyle w:val="FigureLegendTitleTegn"/>
                          <w:i w:val="0"/>
                          <w:iCs w:val="0"/>
                        </w:rPr>
                        <w:t xml:space="preserve">Figure </w:t>
                      </w:r>
                      <w:r w:rsidRPr="00E20FC6">
                        <w:rPr>
                          <w:rStyle w:val="FigureLegendTitleTegn"/>
                          <w:i w:val="0"/>
                          <w:iCs w:val="0"/>
                        </w:rPr>
                        <w:fldChar w:fldCharType="begin"/>
                      </w:r>
                      <w:r w:rsidRPr="00E20FC6">
                        <w:rPr>
                          <w:rStyle w:val="FigureLegendTitleTegn"/>
                          <w:i w:val="0"/>
                          <w:iCs w:val="0"/>
                        </w:rPr>
                        <w:instrText xml:space="preserve"> SEQ Figure \* ARABIC </w:instrText>
                      </w:r>
                      <w:r w:rsidRPr="00E20FC6">
                        <w:rPr>
                          <w:rStyle w:val="FigureLegendTitleTegn"/>
                          <w:i w:val="0"/>
                          <w:iCs w:val="0"/>
                        </w:rPr>
                        <w:fldChar w:fldCharType="separate"/>
                      </w:r>
                      <w:r>
                        <w:rPr>
                          <w:rStyle w:val="FigureLegendTitleTegn"/>
                          <w:i w:val="0"/>
                          <w:iCs w:val="0"/>
                          <w:noProof/>
                        </w:rPr>
                        <w:t>3</w:t>
                      </w:r>
                      <w:r w:rsidRPr="00E20FC6">
                        <w:rPr>
                          <w:rStyle w:val="FigureLegendTitleTegn"/>
                          <w:i w:val="0"/>
                          <w:iCs w:val="0"/>
                        </w:rPr>
                        <w:fldChar w:fldCharType="end"/>
                      </w:r>
                      <w:r w:rsidRPr="00B4753D">
                        <w:rPr>
                          <w:rStyle w:val="FigureLegendTitleTegn"/>
                        </w:rPr>
                        <w:t xml:space="preserve">: </w:t>
                      </w:r>
                      <w:r w:rsidR="00AD19D9" w:rsidRPr="00AD19D9">
                        <w:rPr>
                          <w:rStyle w:val="FigureLegendTitleTegn"/>
                          <w:i w:val="0"/>
                          <w:iCs w:val="0"/>
                        </w:rPr>
                        <w:t>T</w:t>
                      </w:r>
                      <w:r w:rsidRPr="00AD19D9">
                        <w:rPr>
                          <w:rStyle w:val="FigureLegendTitleTegn"/>
                          <w:i w:val="0"/>
                          <w:iCs w:val="0"/>
                        </w:rPr>
                        <w:t xml:space="preserve">imes series data of a single participant. </w:t>
                      </w:r>
                      <w:r w:rsidR="00AD19D9" w:rsidRPr="00443323">
                        <w:rPr>
                          <w:rStyle w:val="FigureLegendMainTegn"/>
                          <w:i w:val="0"/>
                          <w:iCs w:val="0"/>
                        </w:rPr>
                        <w:t xml:space="preserve">Above the time course of the </w:t>
                      </w:r>
                      <w:r w:rsidR="00A6041A">
                        <w:rPr>
                          <w:rStyle w:val="FigureLegendMainTegn"/>
                          <w:i w:val="0"/>
                          <w:iCs w:val="0"/>
                        </w:rPr>
                        <w:t>pupillometry</w:t>
                      </w:r>
                      <w:ins w:id="82" w:author="Gesine Hermann" w:date="2023-07-20T13:48:00Z">
                        <w:r w:rsidR="009322B2">
                          <w:rPr>
                            <w:rStyle w:val="FigureLegendMainTegn"/>
                            <w:i w:val="0"/>
                            <w:iCs w:val="0"/>
                          </w:rPr>
                          <w:t xml:space="preserve"> is shown</w:t>
                        </w:r>
                      </w:ins>
                      <w:r w:rsidR="00AD19D9" w:rsidRPr="00443323">
                        <w:rPr>
                          <w:rStyle w:val="FigureLegendMainTegn"/>
                          <w:i w:val="0"/>
                          <w:iCs w:val="0"/>
                        </w:rPr>
                        <w:t xml:space="preserve">. </w:t>
                      </w:r>
                      <w:r w:rsidR="00A6041A">
                        <w:rPr>
                          <w:rStyle w:val="FigureLegendMainTegn"/>
                          <w:i w:val="0"/>
                          <w:iCs w:val="0"/>
                        </w:rPr>
                        <w:t>Bottom left shows the single trial spectra of the force tremor per epoch. Bottom right displays the single trial raw force data</w:t>
                      </w:r>
                      <w:r w:rsidR="00AD19D9" w:rsidRPr="00443323">
                        <w:rPr>
                          <w:rStyle w:val="FigureLegendMainTegn"/>
                          <w:i w:val="0"/>
                          <w:iCs w:val="0"/>
                        </w:rPr>
                        <w:t xml:space="preserve">. Both time courses are split per </w:t>
                      </w:r>
                      <w:r w:rsidR="00A6041A">
                        <w:rPr>
                          <w:rStyle w:val="FigureLegendMainTegn"/>
                          <w:i w:val="0"/>
                          <w:iCs w:val="0"/>
                        </w:rPr>
                        <w:t>feedback type</w:t>
                      </w:r>
                      <w:r w:rsidR="00AD19D9" w:rsidRPr="00443323">
                        <w:rPr>
                          <w:rStyle w:val="FigureLegendMainTegn"/>
                          <w:i w:val="0"/>
                          <w:iCs w:val="0"/>
                        </w:rPr>
                        <w:t xml:space="preserve"> and feedback </w:t>
                      </w:r>
                      <w:r w:rsidR="00A6041A">
                        <w:rPr>
                          <w:rStyle w:val="FigureLegendMainTegn"/>
                          <w:i w:val="0"/>
                          <w:iCs w:val="0"/>
                        </w:rPr>
                        <w:t>condition</w:t>
                      </w:r>
                      <w:r w:rsidR="00AD19D9" w:rsidRPr="00443323">
                        <w:rPr>
                          <w:rStyle w:val="FigureLegendMainTegn"/>
                          <w:i w:val="0"/>
                          <w:iCs w:val="0"/>
                        </w:rPr>
                        <w:t>.</w:t>
                      </w:r>
                    </w:p>
                  </w:txbxContent>
                </v:textbox>
                <w10:wrap type="square" anchorx="margin" anchory="margin"/>
              </v:shape>
            </w:pict>
          </mc:Fallback>
        </mc:AlternateContent>
      </w:r>
    </w:p>
    <w:p w14:paraId="3A0EDD3C" w14:textId="3A867334" w:rsidR="00FF5F16" w:rsidRDefault="00B70A5D" w:rsidP="00B70A5D">
      <w:pPr>
        <w:pStyle w:val="MethodsText"/>
      </w:pPr>
      <w:r>
        <w:t>Overall, sequential designs with maximal sample sizes offer a</w:t>
      </w:r>
      <w:r w:rsidR="00BF3773">
        <w:t>n</w:t>
      </w:r>
      <w:r>
        <w:t xml:space="preserve"> approach to optimizing statistical power in </w:t>
      </w:r>
      <w:r w:rsidR="00AD19D9">
        <w:t>replication studies</w:t>
      </w:r>
      <w:r w:rsidR="00750ACA">
        <w:t xml:space="preserve"> where smaller changes to the protocol are made</w:t>
      </w:r>
      <w:r w:rsidR="00AD19D9">
        <w:t xml:space="preserve"> (</w:t>
      </w:r>
      <w:r>
        <w:t>Schönebrodt</w:t>
      </w:r>
      <w:r w:rsidR="00AD19D9">
        <w:t xml:space="preserve"> and Wagenmaker</w:t>
      </w:r>
      <w:r>
        <w:t>, 2018)</w:t>
      </w:r>
      <w:r w:rsidR="005824FB">
        <w:t>.</w:t>
      </w:r>
    </w:p>
    <w:p w14:paraId="03A24EFA" w14:textId="437EC8DB" w:rsidR="005824FB" w:rsidRDefault="005824FB" w:rsidP="00B70A5D">
      <w:pPr>
        <w:pStyle w:val="MethodsText"/>
      </w:pPr>
    </w:p>
    <w:p w14:paraId="4E05DB9E" w14:textId="51C71FE7" w:rsidR="005824FB" w:rsidRDefault="005824FB">
      <w:pPr>
        <w:jc w:val="left"/>
        <w:rPr>
          <w:sz w:val="15"/>
        </w:rPr>
      </w:pPr>
      <w:r>
        <w:br w:type="page"/>
      </w:r>
      <w:commentRangeStart w:id="98"/>
      <w:commentRangeEnd w:id="98"/>
      <w:r w:rsidR="009322B2">
        <w:rPr>
          <w:rStyle w:val="CommentReference"/>
          <w:rFonts w:asciiTheme="minorHAnsi" w:eastAsiaTheme="minorHAnsi" w:hAnsiTheme="minorHAnsi" w:cstheme="minorBidi"/>
          <w:color w:val="auto"/>
          <w:lang w:val="de-DE"/>
        </w:rPr>
        <w:commentReference w:id="98"/>
      </w:r>
    </w:p>
    <w:p w14:paraId="5F1FC326" w14:textId="7EFA3DFF" w:rsidR="005824FB" w:rsidRDefault="005824FB" w:rsidP="005824FB">
      <w:pPr>
        <w:pStyle w:val="Heading1"/>
      </w:pPr>
      <w:r>
        <w:lastRenderedPageBreak/>
        <w:t>References</w:t>
      </w:r>
    </w:p>
    <w:p w14:paraId="280EF6B8" w14:textId="77777777" w:rsidR="00B1578E" w:rsidRDefault="00B1578E" w:rsidP="00C43619">
      <w:pPr>
        <w:pStyle w:val="MethodsText"/>
      </w:pPr>
    </w:p>
    <w:p w14:paraId="6F10ABEE" w14:textId="77777777" w:rsidR="00A974B4" w:rsidRPr="00A974B4" w:rsidRDefault="00B1578E" w:rsidP="00A974B4">
      <w:pPr>
        <w:pStyle w:val="EndNoteBibliography"/>
        <w:rPr>
          <w:noProof/>
        </w:rPr>
      </w:pPr>
      <w:r>
        <w:fldChar w:fldCharType="begin"/>
      </w:r>
      <w:r>
        <w:instrText xml:space="preserve"> ADDIN EN.REFLIST </w:instrText>
      </w:r>
      <w:r>
        <w:fldChar w:fldCharType="separate"/>
      </w:r>
      <w:r w:rsidR="00A974B4" w:rsidRPr="00A974B4">
        <w:rPr>
          <w:noProof/>
        </w:rPr>
        <w:t xml:space="preserve">Archer, D. B., S. A. Coombes, W. T. Chu, J. W. Chung, R. G. Burciu, M. S. Okun, A. Wagle Shukla and D. E. Vaillancourt (2017). "A widespread visually-sensitive functional network relates to symptoms in essential tremor." </w:t>
      </w:r>
      <w:r w:rsidR="00A974B4" w:rsidRPr="00A974B4">
        <w:rPr>
          <w:noProof/>
          <w:u w:val="single"/>
        </w:rPr>
        <w:t>Brain</w:t>
      </w:r>
      <w:r w:rsidR="00A974B4" w:rsidRPr="00A974B4">
        <w:rPr>
          <w:noProof/>
        </w:rPr>
        <w:t>.</w:t>
      </w:r>
    </w:p>
    <w:p w14:paraId="001974A6" w14:textId="77777777" w:rsidR="00A974B4" w:rsidRPr="00A974B4" w:rsidRDefault="00A974B4" w:rsidP="00A974B4">
      <w:pPr>
        <w:pStyle w:val="EndNoteBibliography"/>
        <w:rPr>
          <w:noProof/>
        </w:rPr>
      </w:pPr>
      <w:r w:rsidRPr="00A974B4">
        <w:rPr>
          <w:noProof/>
        </w:rPr>
        <w:t xml:space="preserve">Beatty, J. (1982). "Task-evoked pupillary responses, processing load, and the structure of processing resources." </w:t>
      </w:r>
      <w:r w:rsidRPr="00A974B4">
        <w:rPr>
          <w:noProof/>
          <w:u w:val="single"/>
        </w:rPr>
        <w:t>Psychological bulletin</w:t>
      </w:r>
      <w:r w:rsidRPr="00A974B4">
        <w:rPr>
          <w:noProof/>
        </w:rPr>
        <w:t xml:space="preserve"> </w:t>
      </w:r>
      <w:r w:rsidRPr="00A974B4">
        <w:rPr>
          <w:b/>
          <w:noProof/>
        </w:rPr>
        <w:t>91</w:t>
      </w:r>
      <w:r w:rsidRPr="00A974B4">
        <w:rPr>
          <w:noProof/>
        </w:rPr>
        <w:t>(2): 276.</w:t>
      </w:r>
    </w:p>
    <w:p w14:paraId="77659844" w14:textId="77777777" w:rsidR="00A974B4" w:rsidRPr="00A974B4" w:rsidRDefault="00A974B4" w:rsidP="00A974B4">
      <w:pPr>
        <w:pStyle w:val="EndNoteBibliography"/>
        <w:rPr>
          <w:noProof/>
        </w:rPr>
      </w:pPr>
      <w:r w:rsidRPr="00A974B4">
        <w:rPr>
          <w:noProof/>
        </w:rPr>
        <w:t xml:space="preserve">Beck, A. T., R. A. Steer and G. K. Brown (1987). </w:t>
      </w:r>
      <w:r w:rsidRPr="00A974B4">
        <w:rPr>
          <w:noProof/>
          <w:u w:val="single"/>
        </w:rPr>
        <w:t>Beck depression inventory</w:t>
      </w:r>
      <w:r w:rsidRPr="00A974B4">
        <w:rPr>
          <w:noProof/>
        </w:rPr>
        <w:t>, Harcourt Brace Jovanovich New York:.</w:t>
      </w:r>
    </w:p>
    <w:p w14:paraId="18055B1D" w14:textId="77777777" w:rsidR="00A974B4" w:rsidRPr="00A974B4" w:rsidRDefault="00A974B4" w:rsidP="00A974B4">
      <w:pPr>
        <w:pStyle w:val="EndNoteBibliography"/>
        <w:rPr>
          <w:noProof/>
        </w:rPr>
      </w:pPr>
      <w:r w:rsidRPr="00A974B4">
        <w:rPr>
          <w:noProof/>
        </w:rPr>
        <w:t xml:space="preserve">Becktepe, J. S., F. Govert, L. Kasiske, M. Yalaz, K. Witt and G. Deuschl (2019). "Pupillary response to light and tasks in early and late onset essential tremor patients." </w:t>
      </w:r>
      <w:r w:rsidRPr="00A974B4">
        <w:rPr>
          <w:noProof/>
          <w:u w:val="single"/>
        </w:rPr>
        <w:t>Parkinsonism Relat Disord</w:t>
      </w:r>
      <w:r w:rsidRPr="00A974B4">
        <w:rPr>
          <w:noProof/>
        </w:rPr>
        <w:t xml:space="preserve"> </w:t>
      </w:r>
      <w:r w:rsidRPr="00A974B4">
        <w:rPr>
          <w:b/>
          <w:noProof/>
        </w:rPr>
        <w:t>66</w:t>
      </w:r>
      <w:r w:rsidRPr="00A974B4">
        <w:rPr>
          <w:noProof/>
        </w:rPr>
        <w:t>: 62-67.</w:t>
      </w:r>
    </w:p>
    <w:p w14:paraId="5B6BDD4B" w14:textId="77777777" w:rsidR="00A974B4" w:rsidRPr="00A974B4" w:rsidRDefault="00A974B4" w:rsidP="00A974B4">
      <w:pPr>
        <w:pStyle w:val="EndNoteBibliography"/>
        <w:rPr>
          <w:noProof/>
        </w:rPr>
      </w:pPr>
      <w:r w:rsidRPr="00A974B4">
        <w:rPr>
          <w:noProof/>
        </w:rPr>
        <w:t xml:space="preserve">Bhatia, K. P., P. Bain, N. Bajaj, R. J. Elble, M. Hallett, E. D. Louis, J. Raethjen, M. Stamelou, C. M. Testa and G. Deuschl (2018). "Consensus statement on the classification of tremors, from the task force on tremor of the international Parkinson and movement disorder society." </w:t>
      </w:r>
      <w:r w:rsidRPr="00A974B4">
        <w:rPr>
          <w:noProof/>
          <w:u w:val="single"/>
        </w:rPr>
        <w:t>Movement Disorders</w:t>
      </w:r>
      <w:r w:rsidRPr="00A974B4">
        <w:rPr>
          <w:noProof/>
        </w:rPr>
        <w:t>.</w:t>
      </w:r>
    </w:p>
    <w:p w14:paraId="05D7936B" w14:textId="77777777" w:rsidR="00A974B4" w:rsidRPr="00A974B4" w:rsidRDefault="00A974B4" w:rsidP="00A974B4">
      <w:pPr>
        <w:pStyle w:val="EndNoteBibliography"/>
        <w:rPr>
          <w:noProof/>
        </w:rPr>
      </w:pPr>
      <w:r w:rsidRPr="00A974B4">
        <w:rPr>
          <w:noProof/>
        </w:rPr>
        <w:t xml:space="preserve">Charcot, J. M. (1879). </w:t>
      </w:r>
      <w:r w:rsidRPr="00A974B4">
        <w:rPr>
          <w:noProof/>
          <w:u w:val="single"/>
        </w:rPr>
        <w:t>Lectures on the diseases of the nervous system: delivered at la Salpêtrière</w:t>
      </w:r>
      <w:r w:rsidRPr="00A974B4">
        <w:rPr>
          <w:noProof/>
        </w:rPr>
        <w:t>, HC Lea.</w:t>
      </w:r>
    </w:p>
    <w:p w14:paraId="5EA69A08" w14:textId="77777777" w:rsidR="00A974B4" w:rsidRPr="009322B2" w:rsidRDefault="00A974B4" w:rsidP="00A974B4">
      <w:pPr>
        <w:pStyle w:val="EndNoteBibliography"/>
        <w:rPr>
          <w:noProof/>
          <w:lang w:val="de-DE"/>
          <w:rPrChange w:id="99" w:author="Gesine Hermann" w:date="2023-07-20T09:58:00Z">
            <w:rPr>
              <w:noProof/>
            </w:rPr>
          </w:rPrChange>
        </w:rPr>
      </w:pPr>
      <w:r w:rsidRPr="00A974B4">
        <w:rPr>
          <w:noProof/>
        </w:rPr>
        <w:t xml:space="preserve">DeSimone, J. C., D. B. Archer, D. E. Vaillancourt and A. Wagle Shukla (2019). "Network-level connectivity is a critical feature distinguishing dystonic tremor and essential tremor." </w:t>
      </w:r>
      <w:r w:rsidRPr="009322B2">
        <w:rPr>
          <w:noProof/>
          <w:u w:val="single"/>
          <w:lang w:val="de-DE"/>
          <w:rPrChange w:id="100" w:author="Gesine Hermann" w:date="2023-07-20T09:58:00Z">
            <w:rPr>
              <w:noProof/>
              <w:u w:val="single"/>
            </w:rPr>
          </w:rPrChange>
        </w:rPr>
        <w:t>Brain</w:t>
      </w:r>
      <w:r w:rsidRPr="009322B2">
        <w:rPr>
          <w:noProof/>
          <w:lang w:val="de-DE"/>
          <w:rPrChange w:id="101" w:author="Gesine Hermann" w:date="2023-07-20T09:58:00Z">
            <w:rPr>
              <w:noProof/>
            </w:rPr>
          </w:rPrChange>
        </w:rPr>
        <w:t>.</w:t>
      </w:r>
    </w:p>
    <w:p w14:paraId="4B473335" w14:textId="77777777" w:rsidR="00A974B4" w:rsidRPr="00A974B4" w:rsidRDefault="00A974B4" w:rsidP="00A974B4">
      <w:pPr>
        <w:pStyle w:val="EndNoteBibliography"/>
        <w:rPr>
          <w:noProof/>
        </w:rPr>
      </w:pPr>
      <w:r w:rsidRPr="009322B2">
        <w:rPr>
          <w:noProof/>
          <w:lang w:val="de-DE"/>
          <w:rPrChange w:id="102" w:author="Gesine Hermann" w:date="2023-07-20T09:58:00Z">
            <w:rPr>
              <w:noProof/>
            </w:rPr>
          </w:rPrChange>
        </w:rPr>
        <w:t xml:space="preserve">Deuschl, G., J. S. Becktepe, M. Dirkx, D. Haubenberger, A. Hassan, R. C. Helmich, M. Muthuraman, P. Panyakaew, P. Schwingenschuh, K. E. Zeuner and R. J. Elble (2022). </w:t>
      </w:r>
      <w:r w:rsidRPr="00A974B4">
        <w:rPr>
          <w:noProof/>
        </w:rPr>
        <w:t xml:space="preserve">"The clinical and electrophysiological investigation of tremor." </w:t>
      </w:r>
      <w:r w:rsidRPr="00A974B4">
        <w:rPr>
          <w:noProof/>
          <w:u w:val="single"/>
        </w:rPr>
        <w:t>Clinical Neurophysiology</w:t>
      </w:r>
      <w:r w:rsidRPr="00A974B4">
        <w:rPr>
          <w:noProof/>
        </w:rPr>
        <w:t xml:space="preserve"> </w:t>
      </w:r>
      <w:r w:rsidRPr="00A974B4">
        <w:rPr>
          <w:b/>
          <w:noProof/>
        </w:rPr>
        <w:t>136</w:t>
      </w:r>
      <w:r w:rsidRPr="00A974B4">
        <w:rPr>
          <w:noProof/>
        </w:rPr>
        <w:t>: 93-129.</w:t>
      </w:r>
    </w:p>
    <w:p w14:paraId="3EB04704" w14:textId="77777777" w:rsidR="00A974B4" w:rsidRPr="00A974B4" w:rsidRDefault="00A974B4" w:rsidP="00A974B4">
      <w:pPr>
        <w:pStyle w:val="EndNoteBibliography"/>
        <w:rPr>
          <w:noProof/>
        </w:rPr>
      </w:pPr>
      <w:r w:rsidRPr="00A974B4">
        <w:rPr>
          <w:noProof/>
        </w:rPr>
        <w:t xml:space="preserve">Dirkx, M. F., H. Zach, A. J. van Nuland, B. R. Bloem, I. Toni and R. C. Helmich (2020). "Cognitive load amplifies Parkinson’s tremor through excitatory network influences onto the thalamus." </w:t>
      </w:r>
      <w:r w:rsidRPr="00A974B4">
        <w:rPr>
          <w:noProof/>
          <w:u w:val="single"/>
        </w:rPr>
        <w:t>Brain</w:t>
      </w:r>
      <w:r w:rsidRPr="00A974B4">
        <w:rPr>
          <w:noProof/>
        </w:rPr>
        <w:t>.</w:t>
      </w:r>
    </w:p>
    <w:p w14:paraId="32E9D728" w14:textId="77777777" w:rsidR="00A974B4" w:rsidRPr="00A974B4" w:rsidRDefault="00A974B4" w:rsidP="00A974B4">
      <w:pPr>
        <w:pStyle w:val="EndNoteBibliography"/>
        <w:rPr>
          <w:noProof/>
        </w:rPr>
      </w:pPr>
      <w:r w:rsidRPr="00A974B4">
        <w:rPr>
          <w:noProof/>
        </w:rPr>
        <w:t xml:space="preserve">Elble, R., C. Comella, S. Fahn, M. Hallett, J. Jankovic, J. L. Juncos, P. LeWitt, K. Lyons, W. Ondo and R. Pahwa (2012). "Reliability of a new scale for essential tremor." </w:t>
      </w:r>
      <w:r w:rsidRPr="00A974B4">
        <w:rPr>
          <w:noProof/>
          <w:u w:val="single"/>
        </w:rPr>
        <w:t>Movement Disorders</w:t>
      </w:r>
      <w:r w:rsidRPr="00A974B4">
        <w:rPr>
          <w:noProof/>
        </w:rPr>
        <w:t xml:space="preserve"> </w:t>
      </w:r>
      <w:r w:rsidRPr="00A974B4">
        <w:rPr>
          <w:b/>
          <w:noProof/>
        </w:rPr>
        <w:t>27</w:t>
      </w:r>
      <w:r w:rsidRPr="00A974B4">
        <w:rPr>
          <w:noProof/>
        </w:rPr>
        <w:t>(12): 1567-1569.</w:t>
      </w:r>
    </w:p>
    <w:p w14:paraId="4E4F0C72" w14:textId="77777777" w:rsidR="00A974B4" w:rsidRPr="00A974B4" w:rsidRDefault="00A974B4" w:rsidP="00A974B4">
      <w:pPr>
        <w:pStyle w:val="EndNoteBibliography"/>
        <w:rPr>
          <w:noProof/>
        </w:rPr>
      </w:pPr>
      <w:r w:rsidRPr="00A974B4">
        <w:rPr>
          <w:noProof/>
        </w:rPr>
        <w:t xml:space="preserve">Feys, P., W. Helsen, M. Buekers, T. Ceux, E. Heremans, B. Nuttin, P. Ketelaer and X. Liu (2006). "The effect of changed visual feedback on intention tremor in multiple sclerosis." </w:t>
      </w:r>
      <w:r w:rsidRPr="00A974B4">
        <w:rPr>
          <w:noProof/>
          <w:u w:val="single"/>
        </w:rPr>
        <w:t>Neuroscience letters</w:t>
      </w:r>
      <w:r w:rsidRPr="00A974B4">
        <w:rPr>
          <w:noProof/>
        </w:rPr>
        <w:t xml:space="preserve"> </w:t>
      </w:r>
      <w:r w:rsidRPr="00A974B4">
        <w:rPr>
          <w:b/>
          <w:noProof/>
        </w:rPr>
        <w:t>394</w:t>
      </w:r>
      <w:r w:rsidRPr="00A974B4">
        <w:rPr>
          <w:noProof/>
        </w:rPr>
        <w:t>(1): 17-21.</w:t>
      </w:r>
    </w:p>
    <w:p w14:paraId="1333ADCD" w14:textId="77777777" w:rsidR="00A974B4" w:rsidRPr="00A974B4" w:rsidRDefault="00A974B4" w:rsidP="00A974B4">
      <w:pPr>
        <w:pStyle w:val="EndNoteBibliography"/>
        <w:rPr>
          <w:noProof/>
        </w:rPr>
      </w:pPr>
      <w:r w:rsidRPr="00A974B4">
        <w:rPr>
          <w:noProof/>
        </w:rPr>
        <w:t xml:space="preserve">Gironell, A., R. Ribosa-Nogue and J. Pagonabarraga (2012). "Withdrawal of visual feedback in essential tremor." </w:t>
      </w:r>
      <w:r w:rsidRPr="00A974B4">
        <w:rPr>
          <w:noProof/>
          <w:u w:val="single"/>
        </w:rPr>
        <w:t>Parkinsonism Relat Disord</w:t>
      </w:r>
      <w:r w:rsidRPr="00A974B4">
        <w:rPr>
          <w:noProof/>
        </w:rPr>
        <w:t xml:space="preserve"> </w:t>
      </w:r>
      <w:r w:rsidRPr="00A974B4">
        <w:rPr>
          <w:b/>
          <w:noProof/>
        </w:rPr>
        <w:t>18</w:t>
      </w:r>
      <w:r w:rsidRPr="00A974B4">
        <w:rPr>
          <w:noProof/>
        </w:rPr>
        <w:t>(4): 402-403; author reply 404.</w:t>
      </w:r>
    </w:p>
    <w:p w14:paraId="37AC60E4" w14:textId="77777777" w:rsidR="00A974B4" w:rsidRPr="00A974B4" w:rsidRDefault="00A974B4" w:rsidP="00A974B4">
      <w:pPr>
        <w:pStyle w:val="EndNoteBibliography"/>
        <w:rPr>
          <w:noProof/>
        </w:rPr>
      </w:pPr>
      <w:r w:rsidRPr="00A974B4">
        <w:rPr>
          <w:noProof/>
        </w:rPr>
        <w:t xml:space="preserve">Hallett, M. (2014). "Tremor: pathophysiology." </w:t>
      </w:r>
      <w:r w:rsidRPr="00A974B4">
        <w:rPr>
          <w:noProof/>
          <w:u w:val="single"/>
        </w:rPr>
        <w:t>Parkinsonism &amp; related disorders</w:t>
      </w:r>
      <w:r w:rsidRPr="00A974B4">
        <w:rPr>
          <w:noProof/>
        </w:rPr>
        <w:t xml:space="preserve"> </w:t>
      </w:r>
      <w:r w:rsidRPr="00A974B4">
        <w:rPr>
          <w:b/>
          <w:noProof/>
        </w:rPr>
        <w:t>20</w:t>
      </w:r>
      <w:r w:rsidRPr="00A974B4">
        <w:rPr>
          <w:noProof/>
        </w:rPr>
        <w:t>: S118-S122.</w:t>
      </w:r>
    </w:p>
    <w:p w14:paraId="72AB28D1" w14:textId="77777777" w:rsidR="00A974B4" w:rsidRPr="00A974B4" w:rsidRDefault="00A974B4" w:rsidP="00A974B4">
      <w:pPr>
        <w:pStyle w:val="EndNoteBibliography"/>
        <w:rPr>
          <w:noProof/>
        </w:rPr>
      </w:pPr>
      <w:r w:rsidRPr="009322B2">
        <w:rPr>
          <w:noProof/>
          <w:lang w:val="de-DE"/>
          <w:rPrChange w:id="103" w:author="Gesine Hermann" w:date="2023-07-20T09:58:00Z">
            <w:rPr>
              <w:noProof/>
            </w:rPr>
          </w:rPrChange>
        </w:rPr>
        <w:t xml:space="preserve">Helmich, R. C., I. Toni, G. Deuschl and B. R. Bloem (2013). </w:t>
      </w:r>
      <w:r w:rsidRPr="00A974B4">
        <w:rPr>
          <w:noProof/>
        </w:rPr>
        <w:t xml:space="preserve">"The pathophysiology of essential tremor and Parkinson's tremor." </w:t>
      </w:r>
      <w:r w:rsidRPr="00A974B4">
        <w:rPr>
          <w:noProof/>
          <w:u w:val="single"/>
        </w:rPr>
        <w:t>Curr Neurol Neurosci Rep</w:t>
      </w:r>
      <w:r w:rsidRPr="00A974B4">
        <w:rPr>
          <w:noProof/>
        </w:rPr>
        <w:t xml:space="preserve"> </w:t>
      </w:r>
      <w:r w:rsidRPr="00A974B4">
        <w:rPr>
          <w:b/>
          <w:noProof/>
        </w:rPr>
        <w:t>13</w:t>
      </w:r>
      <w:r w:rsidRPr="00A974B4">
        <w:rPr>
          <w:noProof/>
        </w:rPr>
        <w:t>(9): 378.</w:t>
      </w:r>
    </w:p>
    <w:p w14:paraId="4C4D49A2" w14:textId="77777777" w:rsidR="00A974B4" w:rsidRPr="00A974B4" w:rsidRDefault="00A974B4" w:rsidP="00A974B4">
      <w:pPr>
        <w:pStyle w:val="EndNoteBibliography"/>
        <w:rPr>
          <w:noProof/>
        </w:rPr>
      </w:pPr>
      <w:r w:rsidRPr="00A974B4">
        <w:rPr>
          <w:noProof/>
        </w:rPr>
        <w:t xml:space="preserve">Hoche, F., X. Guell, M. G. Vangel, J. C. Sherman and J. D. Schmahmann (2017). "The cerebellar cognitive affective/Schmahmann syndrome scale." </w:t>
      </w:r>
      <w:r w:rsidRPr="00A974B4">
        <w:rPr>
          <w:noProof/>
          <w:u w:val="single"/>
        </w:rPr>
        <w:t>Brain</w:t>
      </w:r>
      <w:r w:rsidRPr="00A974B4">
        <w:rPr>
          <w:noProof/>
        </w:rPr>
        <w:t xml:space="preserve"> </w:t>
      </w:r>
      <w:r w:rsidRPr="00A974B4">
        <w:rPr>
          <w:b/>
          <w:noProof/>
        </w:rPr>
        <w:t>141</w:t>
      </w:r>
      <w:r w:rsidRPr="00A974B4">
        <w:rPr>
          <w:noProof/>
        </w:rPr>
        <w:t>(1): 248-270.</w:t>
      </w:r>
    </w:p>
    <w:p w14:paraId="0370E7F6" w14:textId="77777777" w:rsidR="00A974B4" w:rsidRPr="00A974B4" w:rsidRDefault="00A974B4" w:rsidP="00A974B4">
      <w:pPr>
        <w:pStyle w:val="EndNoteBibliography"/>
        <w:rPr>
          <w:noProof/>
        </w:rPr>
      </w:pPr>
      <w:r w:rsidRPr="00A974B4">
        <w:rPr>
          <w:noProof/>
        </w:rPr>
        <w:t xml:space="preserve">Keogh, J., S. Morrison and R. Barrett (2004). "Augmented visual feedback increases finger tremor during postural pointing." </w:t>
      </w:r>
      <w:r w:rsidRPr="00A974B4">
        <w:rPr>
          <w:noProof/>
          <w:u w:val="single"/>
        </w:rPr>
        <w:t>Experimental brain research</w:t>
      </w:r>
      <w:r w:rsidRPr="00A974B4">
        <w:rPr>
          <w:noProof/>
        </w:rPr>
        <w:t xml:space="preserve"> </w:t>
      </w:r>
      <w:r w:rsidRPr="00A974B4">
        <w:rPr>
          <w:b/>
          <w:noProof/>
        </w:rPr>
        <w:t>159</w:t>
      </w:r>
      <w:r w:rsidRPr="00A974B4">
        <w:rPr>
          <w:noProof/>
        </w:rPr>
        <w:t>(4): 467-477.</w:t>
      </w:r>
    </w:p>
    <w:p w14:paraId="4F8112F6" w14:textId="77777777" w:rsidR="00A974B4" w:rsidRPr="009322B2" w:rsidRDefault="00A974B4" w:rsidP="00A974B4">
      <w:pPr>
        <w:pStyle w:val="EndNoteBibliography"/>
        <w:rPr>
          <w:noProof/>
          <w:lang w:val="de-DE"/>
          <w:rPrChange w:id="104" w:author="Gesine Hermann" w:date="2023-07-20T09:58:00Z">
            <w:rPr>
              <w:noProof/>
            </w:rPr>
          </w:rPrChange>
        </w:rPr>
      </w:pPr>
      <w:r w:rsidRPr="00A974B4">
        <w:rPr>
          <w:noProof/>
        </w:rPr>
        <w:t xml:space="preserve">Lenka, A. and E. D. Louis (2019). "Revisiting the clinical phenomenology of “cerebellar tremor”: beyond the intention tremor." </w:t>
      </w:r>
      <w:r w:rsidRPr="009322B2">
        <w:rPr>
          <w:noProof/>
          <w:u w:val="single"/>
          <w:lang w:val="de-DE"/>
          <w:rPrChange w:id="105" w:author="Gesine Hermann" w:date="2023-07-20T09:58:00Z">
            <w:rPr>
              <w:noProof/>
              <w:u w:val="single"/>
            </w:rPr>
          </w:rPrChange>
        </w:rPr>
        <w:t>The Cerebellum</w:t>
      </w:r>
      <w:r w:rsidRPr="009322B2">
        <w:rPr>
          <w:noProof/>
          <w:lang w:val="de-DE"/>
          <w:rPrChange w:id="106" w:author="Gesine Hermann" w:date="2023-07-20T09:58:00Z">
            <w:rPr>
              <w:noProof/>
            </w:rPr>
          </w:rPrChange>
        </w:rPr>
        <w:t xml:space="preserve"> </w:t>
      </w:r>
      <w:r w:rsidRPr="009322B2">
        <w:rPr>
          <w:b/>
          <w:noProof/>
          <w:lang w:val="de-DE"/>
          <w:rPrChange w:id="107" w:author="Gesine Hermann" w:date="2023-07-20T09:58:00Z">
            <w:rPr>
              <w:b/>
              <w:noProof/>
            </w:rPr>
          </w:rPrChange>
        </w:rPr>
        <w:t>18</w:t>
      </w:r>
      <w:r w:rsidRPr="009322B2">
        <w:rPr>
          <w:noProof/>
          <w:lang w:val="de-DE"/>
          <w:rPrChange w:id="108" w:author="Gesine Hermann" w:date="2023-07-20T09:58:00Z">
            <w:rPr>
              <w:noProof/>
            </w:rPr>
          </w:rPrChange>
        </w:rPr>
        <w:t>(3): 565-574.</w:t>
      </w:r>
    </w:p>
    <w:p w14:paraId="02B5B702" w14:textId="77777777" w:rsidR="00A974B4" w:rsidRPr="00A974B4" w:rsidRDefault="00A974B4" w:rsidP="00A974B4">
      <w:pPr>
        <w:pStyle w:val="EndNoteBibliography"/>
        <w:rPr>
          <w:noProof/>
        </w:rPr>
      </w:pPr>
      <w:r w:rsidRPr="009322B2">
        <w:rPr>
          <w:noProof/>
          <w:lang w:val="de-DE"/>
          <w:rPrChange w:id="109" w:author="Gesine Hermann" w:date="2023-07-20T09:58:00Z">
            <w:rPr>
              <w:noProof/>
            </w:rPr>
          </w:rPrChange>
        </w:rPr>
        <w:t xml:space="preserve">Liebe, T., J. Kaufmann, M. Li, M. Skalej, G. Wagner and M. Walter (2020). </w:t>
      </w:r>
      <w:r w:rsidRPr="00A974B4">
        <w:rPr>
          <w:noProof/>
        </w:rPr>
        <w:t xml:space="preserve">"In vivo anatomical mapping of human locus coeruleus functional connectivity at 3 T MRI." </w:t>
      </w:r>
      <w:r w:rsidRPr="00A974B4">
        <w:rPr>
          <w:noProof/>
          <w:u w:val="single"/>
        </w:rPr>
        <w:t>Human brain mapping</w:t>
      </w:r>
      <w:r w:rsidRPr="00A974B4">
        <w:rPr>
          <w:noProof/>
        </w:rPr>
        <w:t xml:space="preserve"> </w:t>
      </w:r>
      <w:r w:rsidRPr="00A974B4">
        <w:rPr>
          <w:b/>
          <w:noProof/>
        </w:rPr>
        <w:t>41</w:t>
      </w:r>
      <w:r w:rsidRPr="00A974B4">
        <w:rPr>
          <w:noProof/>
        </w:rPr>
        <w:t>(8): 2136-2151.</w:t>
      </w:r>
    </w:p>
    <w:p w14:paraId="2C2587A1" w14:textId="77777777" w:rsidR="00A974B4" w:rsidRPr="00A974B4" w:rsidRDefault="00A974B4" w:rsidP="00A974B4">
      <w:pPr>
        <w:pStyle w:val="EndNoteBibliography"/>
        <w:rPr>
          <w:noProof/>
        </w:rPr>
      </w:pPr>
      <w:r w:rsidRPr="00A974B4">
        <w:rPr>
          <w:noProof/>
        </w:rPr>
        <w:t xml:space="preserve">Raethjen, J. and M. Muthuraman (2015). "Cause or compensation? Complex changes in cerebello-thalamo-cortical networks in pathological action tremor." </w:t>
      </w:r>
      <w:r w:rsidRPr="00A974B4">
        <w:rPr>
          <w:noProof/>
          <w:u w:val="single"/>
        </w:rPr>
        <w:t>Brain</w:t>
      </w:r>
      <w:r w:rsidRPr="00A974B4">
        <w:rPr>
          <w:noProof/>
        </w:rPr>
        <w:t xml:space="preserve"> </w:t>
      </w:r>
      <w:r w:rsidRPr="00A974B4">
        <w:rPr>
          <w:b/>
          <w:noProof/>
        </w:rPr>
        <w:t>138</w:t>
      </w:r>
      <w:r w:rsidRPr="00A974B4">
        <w:rPr>
          <w:noProof/>
        </w:rPr>
        <w:t>(Pt 10): 2808-2810.</w:t>
      </w:r>
    </w:p>
    <w:p w14:paraId="683F3D83" w14:textId="77777777" w:rsidR="00A974B4" w:rsidRPr="00A974B4" w:rsidRDefault="00A974B4" w:rsidP="00A974B4">
      <w:pPr>
        <w:pStyle w:val="EndNoteBibliography"/>
        <w:rPr>
          <w:noProof/>
        </w:rPr>
      </w:pPr>
      <w:r w:rsidRPr="00A974B4">
        <w:rPr>
          <w:noProof/>
        </w:rPr>
        <w:t xml:space="preserve">Sanes, J. N., P. A. LeWitt and K. H. Mauritz (1988). "Visual and mechanical control of postural and kinetic tremor in cerebellar system disorders." </w:t>
      </w:r>
      <w:r w:rsidRPr="00A974B4">
        <w:rPr>
          <w:noProof/>
          <w:u w:val="single"/>
        </w:rPr>
        <w:t>Journal of Neurology, Neurosurgery &amp;amp; Psychiatry</w:t>
      </w:r>
      <w:r w:rsidRPr="00A974B4">
        <w:rPr>
          <w:noProof/>
        </w:rPr>
        <w:t xml:space="preserve"> </w:t>
      </w:r>
      <w:r w:rsidRPr="00A974B4">
        <w:rPr>
          <w:b/>
          <w:noProof/>
        </w:rPr>
        <w:t>51</w:t>
      </w:r>
      <w:r w:rsidRPr="00A974B4">
        <w:rPr>
          <w:noProof/>
        </w:rPr>
        <w:t>(7): 934-943.</w:t>
      </w:r>
    </w:p>
    <w:p w14:paraId="5B19FCA2" w14:textId="77777777" w:rsidR="00A974B4" w:rsidRPr="00A974B4" w:rsidRDefault="00A974B4" w:rsidP="00A974B4">
      <w:pPr>
        <w:pStyle w:val="EndNoteBibliography"/>
        <w:rPr>
          <w:noProof/>
        </w:rPr>
      </w:pPr>
      <w:r w:rsidRPr="00A974B4">
        <w:rPr>
          <w:noProof/>
        </w:rPr>
        <w:t xml:space="preserve">Schnitzler, A., C. Munks, M. Butz, L. Timmermann and J. Gross (2009). "Synchronized brain network associated with essential tremor as revealed by magnetoencephalography." </w:t>
      </w:r>
      <w:r w:rsidRPr="00A974B4">
        <w:rPr>
          <w:noProof/>
          <w:u w:val="single"/>
        </w:rPr>
        <w:t>Mov Disord</w:t>
      </w:r>
      <w:r w:rsidRPr="00A974B4">
        <w:rPr>
          <w:noProof/>
        </w:rPr>
        <w:t xml:space="preserve"> </w:t>
      </w:r>
      <w:r w:rsidRPr="00A974B4">
        <w:rPr>
          <w:b/>
          <w:noProof/>
        </w:rPr>
        <w:t>24</w:t>
      </w:r>
      <w:r w:rsidRPr="00A974B4">
        <w:rPr>
          <w:noProof/>
        </w:rPr>
        <w:t>(11): 1629-1635.</w:t>
      </w:r>
    </w:p>
    <w:p w14:paraId="388B694C" w14:textId="77777777" w:rsidR="00A974B4" w:rsidRPr="00A974B4" w:rsidRDefault="00A974B4" w:rsidP="00A974B4">
      <w:pPr>
        <w:pStyle w:val="EndNoteBibliography"/>
        <w:rPr>
          <w:noProof/>
        </w:rPr>
      </w:pPr>
      <w:r w:rsidRPr="00A974B4">
        <w:rPr>
          <w:noProof/>
        </w:rPr>
        <w:t xml:space="preserve">Shadmehr, R. and J. W. Krakauer (2008). "A computational neuroanatomy for motor control." </w:t>
      </w:r>
      <w:r w:rsidRPr="00A974B4">
        <w:rPr>
          <w:noProof/>
          <w:u w:val="single"/>
        </w:rPr>
        <w:t>Experimental brain research</w:t>
      </w:r>
      <w:r w:rsidRPr="00A974B4">
        <w:rPr>
          <w:noProof/>
        </w:rPr>
        <w:t xml:space="preserve"> </w:t>
      </w:r>
      <w:r w:rsidRPr="00A974B4">
        <w:rPr>
          <w:b/>
          <w:noProof/>
        </w:rPr>
        <w:t>185</w:t>
      </w:r>
      <w:r w:rsidRPr="00A974B4">
        <w:rPr>
          <w:noProof/>
        </w:rPr>
        <w:t>: 359-381.</w:t>
      </w:r>
    </w:p>
    <w:p w14:paraId="7FDF21F7" w14:textId="77777777" w:rsidR="00A974B4" w:rsidRPr="00A974B4" w:rsidRDefault="00A974B4" w:rsidP="00A974B4">
      <w:pPr>
        <w:pStyle w:val="EndNoteBibliography"/>
        <w:rPr>
          <w:noProof/>
        </w:rPr>
      </w:pPr>
      <w:r w:rsidRPr="00A974B4">
        <w:rPr>
          <w:noProof/>
        </w:rPr>
        <w:t xml:space="preserve">Timmermann, L., J. Gross, M. Butz, G. Kircheis, D. Haussinger and A. Schnitzler (2004). "Pathological oscillatory coupling within the human motor system in different tremor syndromes as revealed by magnetoencephalography." </w:t>
      </w:r>
      <w:r w:rsidRPr="00A974B4">
        <w:rPr>
          <w:noProof/>
          <w:u w:val="single"/>
        </w:rPr>
        <w:t>Neurology &amp; clinical neurophysiology: NCN</w:t>
      </w:r>
      <w:r w:rsidRPr="00A974B4">
        <w:rPr>
          <w:noProof/>
        </w:rPr>
        <w:t xml:space="preserve"> </w:t>
      </w:r>
      <w:r w:rsidRPr="00A974B4">
        <w:rPr>
          <w:b/>
          <w:noProof/>
        </w:rPr>
        <w:t>2004</w:t>
      </w:r>
      <w:r w:rsidRPr="00A974B4">
        <w:rPr>
          <w:noProof/>
        </w:rPr>
        <w:t>: 26-26.</w:t>
      </w:r>
    </w:p>
    <w:p w14:paraId="50BEDF8C" w14:textId="77777777" w:rsidR="00A974B4" w:rsidRPr="00A974B4" w:rsidRDefault="00A974B4" w:rsidP="00A974B4">
      <w:pPr>
        <w:pStyle w:val="EndNoteBibliography"/>
        <w:rPr>
          <w:noProof/>
        </w:rPr>
      </w:pPr>
      <w:r w:rsidRPr="00A974B4">
        <w:rPr>
          <w:noProof/>
        </w:rPr>
        <w:t xml:space="preserve">Todorov, E. and M. I. Jordan (2002). "Optimal feedback control as a theory of motor coordination." </w:t>
      </w:r>
      <w:r w:rsidRPr="00A974B4">
        <w:rPr>
          <w:noProof/>
          <w:u w:val="single"/>
        </w:rPr>
        <w:t>Nature neuroscience</w:t>
      </w:r>
      <w:r w:rsidRPr="00A974B4">
        <w:rPr>
          <w:noProof/>
        </w:rPr>
        <w:t xml:space="preserve"> </w:t>
      </w:r>
      <w:r w:rsidRPr="00A974B4">
        <w:rPr>
          <w:b/>
          <w:noProof/>
        </w:rPr>
        <w:t>5</w:t>
      </w:r>
      <w:r w:rsidRPr="00A974B4">
        <w:rPr>
          <w:noProof/>
        </w:rPr>
        <w:t>(11): 1226-1235.</w:t>
      </w:r>
    </w:p>
    <w:p w14:paraId="65E3DE75" w14:textId="77777777" w:rsidR="00A974B4" w:rsidRPr="00A974B4" w:rsidRDefault="00A974B4" w:rsidP="00A974B4">
      <w:pPr>
        <w:pStyle w:val="EndNoteBibliography"/>
        <w:rPr>
          <w:noProof/>
        </w:rPr>
      </w:pPr>
      <w:r w:rsidRPr="00A974B4">
        <w:rPr>
          <w:noProof/>
        </w:rPr>
        <w:t xml:space="preserve">Welton, T., F. Cardoso, J. A. Carr, L.-L. Chan, G. Deuschl, J. Jankovic and E.-K. Tan (2021). "Essential tremor." </w:t>
      </w:r>
      <w:r w:rsidRPr="00A974B4">
        <w:rPr>
          <w:noProof/>
          <w:u w:val="single"/>
        </w:rPr>
        <w:t>Nature Reviews Disease Primers</w:t>
      </w:r>
      <w:r w:rsidRPr="00A974B4">
        <w:rPr>
          <w:noProof/>
        </w:rPr>
        <w:t xml:space="preserve"> </w:t>
      </w:r>
      <w:r w:rsidRPr="00A974B4">
        <w:rPr>
          <w:b/>
          <w:noProof/>
        </w:rPr>
        <w:t>7</w:t>
      </w:r>
      <w:r w:rsidRPr="00A974B4">
        <w:rPr>
          <w:noProof/>
        </w:rPr>
        <w:t>(1): 83.</w:t>
      </w:r>
    </w:p>
    <w:p w14:paraId="5A3BC78E" w14:textId="77777777" w:rsidR="00A974B4" w:rsidRPr="00A974B4" w:rsidRDefault="00A974B4" w:rsidP="00A974B4">
      <w:pPr>
        <w:pStyle w:val="EndNoteBibliography"/>
        <w:rPr>
          <w:noProof/>
        </w:rPr>
      </w:pPr>
      <w:r w:rsidRPr="00A974B4">
        <w:rPr>
          <w:noProof/>
        </w:rPr>
        <w:t xml:space="preserve">Zenon, A., M. Sidibe and E. Olivier (2014). "Pupil size variations correlate with physical effort perception." </w:t>
      </w:r>
      <w:r w:rsidRPr="00A974B4">
        <w:rPr>
          <w:noProof/>
          <w:u w:val="single"/>
        </w:rPr>
        <w:t>Front Behav Neurosci</w:t>
      </w:r>
      <w:r w:rsidRPr="00A974B4">
        <w:rPr>
          <w:noProof/>
        </w:rPr>
        <w:t xml:space="preserve"> </w:t>
      </w:r>
      <w:r w:rsidRPr="00A974B4">
        <w:rPr>
          <w:b/>
          <w:noProof/>
        </w:rPr>
        <w:t>8</w:t>
      </w:r>
      <w:r w:rsidRPr="00A974B4">
        <w:rPr>
          <w:noProof/>
        </w:rPr>
        <w:t>: 286.</w:t>
      </w:r>
    </w:p>
    <w:p w14:paraId="365826FF" w14:textId="71DA2EA1" w:rsidR="000B25F3" w:rsidRDefault="00B1578E" w:rsidP="000B25F3">
      <w:pPr>
        <w:pStyle w:val="MethodsText"/>
      </w:pPr>
      <w:r>
        <w:fldChar w:fldCharType="end"/>
      </w:r>
    </w:p>
    <w:p w14:paraId="594067C9" w14:textId="77777777" w:rsidR="000B25F3" w:rsidRPr="00A03252" w:rsidRDefault="000B25F3" w:rsidP="00C43619">
      <w:pPr>
        <w:pStyle w:val="MethodsText"/>
      </w:pPr>
    </w:p>
    <w:sectPr w:rsidR="000B25F3" w:rsidRPr="00A03252" w:rsidSect="003C581F">
      <w:type w:val="continuous"/>
      <w:pgSz w:w="11900" w:h="16840" w:code="9"/>
      <w:pgMar w:top="1134" w:right="737" w:bottom="1304" w:left="737" w:header="720" w:footer="720" w:gutter="0"/>
      <w:cols w:num="2" w:space="335"/>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esine Hermann" w:date="2023-07-20T14:02:00Z" w:initials="GH">
    <w:p w14:paraId="21E7999A" w14:textId="77777777" w:rsidR="00751A43" w:rsidRDefault="00751A43" w:rsidP="00B6087D">
      <w:pPr>
        <w:jc w:val="left"/>
      </w:pPr>
      <w:r>
        <w:rPr>
          <w:rStyle w:val="CommentReference"/>
        </w:rPr>
        <w:annotationRef/>
      </w:r>
      <w:r>
        <w:rPr>
          <w:rFonts w:asciiTheme="minorHAnsi" w:eastAsiaTheme="minorHAnsi" w:hAnsiTheme="minorHAnsi" w:cstheme="minorBidi"/>
          <w:color w:val="auto"/>
          <w:sz w:val="24"/>
          <w:szCs w:val="24"/>
          <w:lang w:val="de-DE"/>
        </w:rPr>
        <w:t>Aktuell: Sensory Feedback -&gt; moduliert die abhängigen Variablen Arousal und Tremor. Die Kausalkette Arousal &amp; Tremor bleibt offen, was ihr ja auch in den Limitations schreibt.</w:t>
      </w:r>
    </w:p>
    <w:p w14:paraId="4CFC7765" w14:textId="77777777" w:rsidR="00751A43" w:rsidRDefault="00751A43" w:rsidP="00B6087D">
      <w:pPr>
        <w:jc w:val="left"/>
      </w:pPr>
    </w:p>
    <w:p w14:paraId="46F78230" w14:textId="77777777" w:rsidR="00751A43" w:rsidRDefault="00751A43" w:rsidP="00B6087D">
      <w:pPr>
        <w:jc w:val="left"/>
      </w:pPr>
      <w:r>
        <w:rPr>
          <w:rFonts w:asciiTheme="minorHAnsi" w:eastAsiaTheme="minorHAnsi" w:hAnsiTheme="minorHAnsi" w:cstheme="minorBidi"/>
          <w:color w:val="auto"/>
          <w:sz w:val="24"/>
          <w:szCs w:val="24"/>
          <w:lang w:val="de-DE"/>
        </w:rPr>
        <w:t xml:space="preserve">Korrelation ja, Direktionalität aber mit Fragezeichen bzw. wenn dann basierend auf anderen Arbeiten. Dass ein höheres Arousal direkt modulierend wirkt, ist basierend auf den Daten vllt. ein bisschen provokant. </w:t>
      </w:r>
    </w:p>
  </w:comment>
  <w:comment w:id="4" w:author="Gesine Hermann" w:date="2023-07-20T14:22:00Z" w:initials="GH">
    <w:p w14:paraId="79088DAF" w14:textId="3BCDC24F" w:rsidR="00751A43" w:rsidRDefault="00751A43" w:rsidP="00D51813">
      <w:pPr>
        <w:jc w:val="left"/>
      </w:pPr>
      <w:r>
        <w:rPr>
          <w:rStyle w:val="CommentReference"/>
        </w:rPr>
        <w:annotationRef/>
      </w:r>
      <w:r>
        <w:rPr>
          <w:rFonts w:asciiTheme="minorHAnsi" w:eastAsiaTheme="minorHAnsi" w:hAnsiTheme="minorHAnsi" w:cstheme="minorBidi"/>
          <w:color w:val="auto"/>
          <w:sz w:val="24"/>
          <w:szCs w:val="24"/>
          <w:lang w:val="de-DE"/>
        </w:rPr>
        <w:t>Wird zwar in Bhatia et al so formuliert, aber „crescendo increase in tremor“ ist irgendwie doppelt, oder? Ein Crescendo ist ja ein Increase.</w:t>
      </w:r>
    </w:p>
  </w:comment>
  <w:comment w:id="6" w:author="Gesine Hermann" w:date="2023-07-20T10:03:00Z" w:initials="GH">
    <w:p w14:paraId="5C65FF32" w14:textId="19B25B3C" w:rsidR="009322B2" w:rsidRDefault="009322B2" w:rsidP="00D5412C">
      <w:pPr>
        <w:jc w:val="left"/>
      </w:pPr>
      <w:r>
        <w:rPr>
          <w:rStyle w:val="CommentReference"/>
        </w:rPr>
        <w:annotationRef/>
      </w:r>
      <w:r>
        <w:rPr>
          <w:rFonts w:asciiTheme="minorHAnsi" w:eastAsiaTheme="minorHAnsi" w:hAnsiTheme="minorHAnsi" w:cstheme="minorBidi"/>
          <w:color w:val="202020"/>
          <w:sz w:val="24"/>
          <w:szCs w:val="24"/>
          <w:lang w:val="de-DE"/>
        </w:rPr>
        <w:t xml:space="preserve">Das Konsensus Paper bezieht sich hier jedes Mal auf die 1998 Originalquelle, entsprechend würde ich die auch nennen: Deuschl G, Bain P, Brin M. Consensus statement of the Movement Disorder Society on Tremor. Ad Hoc Scientific Committee. </w:t>
      </w:r>
      <w:r>
        <w:rPr>
          <w:rFonts w:asciiTheme="minorHAnsi" w:eastAsiaTheme="minorHAnsi" w:hAnsiTheme="minorHAnsi" w:cstheme="minorBidi"/>
          <w:i/>
          <w:iCs/>
          <w:color w:val="202020"/>
          <w:sz w:val="24"/>
          <w:szCs w:val="24"/>
          <w:lang w:val="de-DE"/>
        </w:rPr>
        <w:t>Mov Disord</w:t>
      </w:r>
      <w:r>
        <w:rPr>
          <w:rFonts w:asciiTheme="minorHAnsi" w:eastAsiaTheme="minorHAnsi" w:hAnsiTheme="minorHAnsi" w:cstheme="minorBidi"/>
          <w:color w:val="202020"/>
          <w:sz w:val="24"/>
          <w:szCs w:val="24"/>
          <w:lang w:val="de-DE"/>
        </w:rPr>
        <w:t xml:space="preserve"> 1998;13(Suppl 3):2–23. </w:t>
      </w:r>
    </w:p>
  </w:comment>
  <w:comment w:id="7" w:author="Gesine Hermann" w:date="2023-07-20T10:04:00Z" w:initials="GH">
    <w:p w14:paraId="0009914B" w14:textId="77777777" w:rsidR="00751A43" w:rsidRDefault="009322B2" w:rsidP="004A4458">
      <w:pPr>
        <w:jc w:val="left"/>
      </w:pPr>
      <w:r>
        <w:rPr>
          <w:rStyle w:val="CommentReference"/>
        </w:rPr>
        <w:annotationRef/>
      </w:r>
      <w:r w:rsidR="00751A43">
        <w:rPr>
          <w:rFonts w:asciiTheme="minorHAnsi" w:eastAsiaTheme="minorHAnsi" w:hAnsiTheme="minorHAnsi" w:cstheme="minorBidi"/>
          <w:color w:val="auto"/>
          <w:sz w:val="24"/>
          <w:szCs w:val="24"/>
          <w:lang w:val="de-DE"/>
        </w:rPr>
        <w:t>s. vorheriger Kommentar bzgl 1998 Paper.</w:t>
      </w:r>
    </w:p>
  </w:comment>
  <w:comment w:id="16" w:author="Gesine Hermann" w:date="2023-07-20T10:58:00Z" w:initials="GH">
    <w:p w14:paraId="17D964EF" w14:textId="6F788618" w:rsidR="009322B2" w:rsidRDefault="009322B2" w:rsidP="005E7D11">
      <w:pPr>
        <w:jc w:val="left"/>
      </w:pPr>
      <w:r>
        <w:rPr>
          <w:rStyle w:val="CommentReference"/>
        </w:rPr>
        <w:annotationRef/>
      </w:r>
      <w:r>
        <w:rPr>
          <w:rFonts w:asciiTheme="minorHAnsi" w:eastAsiaTheme="minorHAnsi" w:hAnsiTheme="minorHAnsi" w:cstheme="minorBidi"/>
          <w:color w:val="auto"/>
          <w:sz w:val="24"/>
          <w:szCs w:val="24"/>
          <w:lang w:val="de-DE"/>
        </w:rPr>
        <w:t>Begriff einführen. Nur 1x im Abstract, im Fließtext bei Erstnennung zusätzlich.</w:t>
      </w:r>
    </w:p>
  </w:comment>
  <w:comment w:id="18" w:author="Gesine Hermann" w:date="2023-07-20T10:22:00Z" w:initials="GH">
    <w:p w14:paraId="1E6E6FEA" w14:textId="0B71025E" w:rsidR="009322B2" w:rsidRDefault="009322B2" w:rsidP="001630C6">
      <w:pPr>
        <w:jc w:val="left"/>
      </w:pPr>
      <w:r>
        <w:rPr>
          <w:rStyle w:val="CommentReference"/>
        </w:rPr>
        <w:annotationRef/>
      </w:r>
      <w:r>
        <w:rPr>
          <w:rFonts w:asciiTheme="minorHAnsi" w:eastAsiaTheme="minorHAnsi" w:hAnsiTheme="minorHAnsi" w:cstheme="minorBidi"/>
          <w:color w:val="auto"/>
          <w:sz w:val="24"/>
          <w:szCs w:val="24"/>
          <w:lang w:val="de-DE"/>
        </w:rPr>
        <w:t>Das Paper läuft auf PubMed und Brain unter Feb 2018. Bitte nochmal checken, da das eine der wichtigsten Quellen ist.</w:t>
      </w:r>
    </w:p>
  </w:comment>
  <w:comment w:id="20" w:author="Gesine Hermann" w:date="2023-07-20T10:29:00Z" w:initials="GH">
    <w:p w14:paraId="689D88EB" w14:textId="6F25BA24" w:rsidR="009322B2" w:rsidRDefault="009322B2" w:rsidP="002C29C8">
      <w:pPr>
        <w:jc w:val="left"/>
      </w:pPr>
      <w:r>
        <w:rPr>
          <w:rStyle w:val="CommentReference"/>
        </w:rPr>
        <w:annotationRef/>
      </w:r>
      <w:r>
        <w:rPr>
          <w:rFonts w:asciiTheme="minorHAnsi" w:eastAsiaTheme="minorHAnsi" w:hAnsiTheme="minorHAnsi" w:cstheme="minorBidi"/>
          <w:color w:val="000000"/>
          <w:sz w:val="24"/>
          <w:szCs w:val="24"/>
          <w:lang w:val="de-DE"/>
        </w:rPr>
        <w:t xml:space="preserve">Hypothesenstützend: Aktivierung IPL, Korrelation BOLD in Archer 2018. </w:t>
      </w:r>
    </w:p>
  </w:comment>
  <w:comment w:id="21" w:author="Gesine Hermann" w:date="2023-07-20T10:34:00Z" w:initials="GH">
    <w:p w14:paraId="27351EAB" w14:textId="77777777" w:rsidR="009322B2" w:rsidRDefault="009322B2" w:rsidP="00F47F32">
      <w:pPr>
        <w:jc w:val="left"/>
      </w:pPr>
      <w:r>
        <w:rPr>
          <w:rStyle w:val="CommentReference"/>
        </w:rPr>
        <w:annotationRef/>
      </w:r>
      <w:r>
        <w:rPr>
          <w:rFonts w:asciiTheme="minorHAnsi" w:eastAsiaTheme="minorHAnsi" w:hAnsiTheme="minorHAnsi" w:cstheme="minorBidi"/>
          <w:color w:val="auto"/>
          <w:sz w:val="24"/>
          <w:szCs w:val="24"/>
          <w:lang w:val="de-DE"/>
        </w:rPr>
        <w:t>Quelle? Hier gibt es doch bestimmt multisensorische Settings aus Studien zu anderen Krankheitsbildern, oder?</w:t>
      </w:r>
    </w:p>
  </w:comment>
  <w:comment w:id="22" w:author="Gesine Hermann" w:date="2023-07-20T10:34:00Z" w:initials="GH">
    <w:p w14:paraId="23AC2C67" w14:textId="77777777" w:rsidR="009322B2" w:rsidRDefault="009322B2" w:rsidP="00C60E47">
      <w:pPr>
        <w:jc w:val="left"/>
      </w:pPr>
      <w:r>
        <w:rPr>
          <w:rStyle w:val="CommentReference"/>
        </w:rPr>
        <w:annotationRef/>
      </w:r>
      <w:r>
        <w:rPr>
          <w:rFonts w:asciiTheme="minorHAnsi" w:eastAsiaTheme="minorHAnsi" w:hAnsiTheme="minorHAnsi" w:cstheme="minorBidi"/>
          <w:color w:val="auto"/>
          <w:sz w:val="24"/>
          <w:szCs w:val="24"/>
          <w:lang w:val="de-DE"/>
        </w:rPr>
        <w:t>Sehr methodisch für die Introduction. Würde ich in den nachfolgenden Absatz integrieren bzw. streichen, kommt da eh nochmal.</w:t>
      </w:r>
    </w:p>
  </w:comment>
  <w:comment w:id="25" w:author="Gesine Hermann" w:date="2023-07-20T10:42:00Z" w:initials="GH">
    <w:p w14:paraId="4BBE75D1" w14:textId="36C6F0E9" w:rsidR="009322B2" w:rsidRDefault="009322B2" w:rsidP="005F2CBD">
      <w:pPr>
        <w:jc w:val="left"/>
      </w:pPr>
      <w:r>
        <w:rPr>
          <w:rStyle w:val="CommentReference"/>
        </w:rPr>
        <w:annotationRef/>
      </w:r>
      <w:r>
        <w:rPr>
          <w:rFonts w:asciiTheme="minorHAnsi" w:eastAsiaTheme="minorHAnsi" w:hAnsiTheme="minorHAnsi" w:cstheme="minorBidi"/>
          <w:color w:val="auto"/>
          <w:sz w:val="24"/>
          <w:szCs w:val="24"/>
          <w:lang w:val="de-DE"/>
        </w:rPr>
        <w:t>AO Ist ja eine eigene Condition. Anderes Wort o. Ergänzung streichen, ist ja eigtl. in „combined“ drin.</w:t>
      </w:r>
    </w:p>
  </w:comment>
  <w:comment w:id="34" w:author="Gesine Hermann" w:date="2023-07-20T11:06:00Z" w:initials="GH">
    <w:p w14:paraId="0B956DA7" w14:textId="77777777" w:rsidR="00751A43" w:rsidRDefault="009322B2" w:rsidP="000F1078">
      <w:pPr>
        <w:jc w:val="left"/>
      </w:pPr>
      <w:r>
        <w:rPr>
          <w:rStyle w:val="CommentReference"/>
        </w:rPr>
        <w:annotationRef/>
      </w:r>
      <w:r w:rsidR="00751A43">
        <w:rPr>
          <w:rFonts w:asciiTheme="minorHAnsi" w:eastAsiaTheme="minorHAnsi" w:hAnsiTheme="minorHAnsi" w:cstheme="minorBidi"/>
          <w:color w:val="auto"/>
          <w:sz w:val="24"/>
          <w:szCs w:val="24"/>
          <w:lang w:val="de-DE"/>
        </w:rPr>
        <w:t>Fig 1 (kann ich nicht reinkommentieren):</w:t>
      </w:r>
      <w:r w:rsidR="00751A43">
        <w:rPr>
          <w:rFonts w:asciiTheme="minorHAnsi" w:eastAsiaTheme="minorHAnsi" w:hAnsiTheme="minorHAnsi" w:cstheme="minorBidi"/>
          <w:color w:val="auto"/>
          <w:sz w:val="24"/>
          <w:szCs w:val="24"/>
          <w:lang w:val="de-DE"/>
        </w:rPr>
        <w:cr/>
        <w:t xml:space="preserve">- Hellgraue vs. schwarze Punkte farblich kaum zu unterscheiden. Kein Info Zugewinn, oder? Würde ich in einer Farbe machen, ist ja schon durch Säulen des Boxplots aufgeschlüsselt. </w:t>
      </w:r>
      <w:r w:rsidR="00751A43">
        <w:rPr>
          <w:rFonts w:asciiTheme="minorHAnsi" w:eastAsiaTheme="minorHAnsi" w:hAnsiTheme="minorHAnsi" w:cstheme="minorBidi"/>
          <w:color w:val="auto"/>
          <w:sz w:val="24"/>
          <w:szCs w:val="24"/>
          <w:lang w:val="de-DE"/>
        </w:rPr>
        <w:cr/>
        <w:t>- Achsenbeschriftung größer machen.</w:t>
      </w:r>
      <w:r w:rsidR="00751A43">
        <w:rPr>
          <w:rFonts w:asciiTheme="minorHAnsi" w:eastAsiaTheme="minorHAnsi" w:hAnsiTheme="minorHAnsi" w:cstheme="minorBidi"/>
          <w:color w:val="auto"/>
          <w:sz w:val="24"/>
          <w:szCs w:val="24"/>
          <w:lang w:val="de-DE"/>
        </w:rPr>
        <w:cr/>
        <w:t>- Hat es einen Grund, dass die Pünktchen für low feedback angle links im Boxplot und für high feedback rechts davon sind?</w:t>
      </w:r>
      <w:r w:rsidR="00751A43">
        <w:rPr>
          <w:rFonts w:asciiTheme="minorHAnsi" w:eastAsiaTheme="minorHAnsi" w:hAnsiTheme="minorHAnsi" w:cstheme="minorBidi"/>
          <w:color w:val="auto"/>
          <w:sz w:val="24"/>
          <w:szCs w:val="24"/>
          <w:lang w:val="de-DE"/>
        </w:rPr>
        <w:cr/>
        <w:t>- Ansonsten am Ende gucken, dass Plots links bündig abschließen, aktuell diskret unterschiedlich aufgrund unterschiedlich großer Power Skalen.</w:t>
      </w:r>
      <w:r w:rsidR="00751A43">
        <w:rPr>
          <w:rFonts w:asciiTheme="minorHAnsi" w:eastAsiaTheme="minorHAnsi" w:hAnsiTheme="minorHAnsi" w:cstheme="minorBidi"/>
          <w:color w:val="auto"/>
          <w:sz w:val="24"/>
          <w:szCs w:val="24"/>
          <w:lang w:val="de-DE"/>
        </w:rPr>
        <w:cr/>
      </w:r>
      <w:r w:rsidR="00751A43">
        <w:rPr>
          <w:rFonts w:asciiTheme="minorHAnsi" w:eastAsiaTheme="minorHAnsi" w:hAnsiTheme="minorHAnsi" w:cstheme="minorBidi"/>
          <w:color w:val="auto"/>
          <w:sz w:val="24"/>
          <w:szCs w:val="24"/>
          <w:lang w:val="de-DE"/>
        </w:rPr>
        <w:cr/>
        <w:t>In allen Plots gibt es mehr Punkte für die ET als für die HC group? Wieso?</w:t>
      </w:r>
    </w:p>
  </w:comment>
  <w:comment w:id="35" w:author="Gesine Hermann" w:date="2023-07-20T14:35:00Z" w:initials="GH">
    <w:p w14:paraId="1141D326" w14:textId="661000C5" w:rsidR="00751A43" w:rsidRDefault="00751A43" w:rsidP="00B32853">
      <w:pPr>
        <w:jc w:val="left"/>
      </w:pPr>
      <w:r>
        <w:rPr>
          <w:rStyle w:val="CommentReference"/>
        </w:rPr>
        <w:annotationRef/>
      </w:r>
      <w:r>
        <w:rPr>
          <w:rFonts w:asciiTheme="minorHAnsi" w:eastAsiaTheme="minorHAnsi" w:hAnsiTheme="minorHAnsi" w:cstheme="minorBidi"/>
          <w:color w:val="000000"/>
          <w:sz w:val="24"/>
          <w:szCs w:val="24"/>
          <w:lang w:val="de-DE"/>
        </w:rPr>
        <w:t>Figure 1 ohne Vergleich von patients versus controls. „Between“ irreführend.</w:t>
      </w:r>
    </w:p>
  </w:comment>
  <w:comment w:id="38" w:author="Gesine Hermann" w:date="2023-07-20T14:38:00Z" w:initials="GH">
    <w:p w14:paraId="01293185" w14:textId="77777777" w:rsidR="00751A43" w:rsidRDefault="00751A43" w:rsidP="00FE3AD5">
      <w:pPr>
        <w:jc w:val="left"/>
      </w:pPr>
      <w:r>
        <w:rPr>
          <w:rStyle w:val="CommentReference"/>
        </w:rPr>
        <w:annotationRef/>
      </w:r>
      <w:r>
        <w:rPr>
          <w:rFonts w:asciiTheme="minorHAnsi" w:eastAsiaTheme="minorHAnsi" w:hAnsiTheme="minorHAnsi" w:cstheme="minorBidi"/>
          <w:color w:val="000000"/>
          <w:sz w:val="24"/>
          <w:szCs w:val="24"/>
          <w:lang w:val="de-DE"/>
        </w:rPr>
        <w:t>am Ende einmal checken: Leerzeichen vor/nach = vereinheitlichen.</w:t>
      </w:r>
    </w:p>
  </w:comment>
  <w:comment w:id="41" w:author="Gesine Hermann" w:date="2023-07-20T14:39:00Z" w:initials="GH">
    <w:p w14:paraId="61476209" w14:textId="77777777" w:rsidR="00751A43" w:rsidRDefault="00751A43" w:rsidP="00DC5614">
      <w:pPr>
        <w:jc w:val="left"/>
      </w:pPr>
      <w:r>
        <w:rPr>
          <w:rStyle w:val="CommentReference"/>
        </w:rPr>
        <w:annotationRef/>
      </w:r>
      <w:r>
        <w:rPr>
          <w:rFonts w:asciiTheme="minorHAnsi" w:eastAsiaTheme="minorHAnsi" w:hAnsiTheme="minorHAnsi" w:cstheme="minorBidi"/>
          <w:color w:val="auto"/>
          <w:sz w:val="24"/>
          <w:szCs w:val="24"/>
          <w:lang w:val="de-DE"/>
        </w:rPr>
        <w:t>Mean Force, Force Power, aber in Unfiltered force error wird die Hälfte kleingeschrieben. Sind das die Begriffe aus der Archer Vorstudie? Würde ich vereinheitlichen.</w:t>
      </w:r>
    </w:p>
  </w:comment>
  <w:comment w:id="44" w:author="Gesine Hermann" w:date="2023-07-20T14:44:00Z" w:initials="GH">
    <w:p w14:paraId="412C1BD7" w14:textId="77777777" w:rsidR="00751A43" w:rsidRDefault="00751A43" w:rsidP="00B436B5">
      <w:pPr>
        <w:jc w:val="left"/>
      </w:pPr>
      <w:r>
        <w:rPr>
          <w:rStyle w:val="CommentReference"/>
        </w:rPr>
        <w:annotationRef/>
      </w:r>
      <w:r>
        <w:rPr>
          <w:rFonts w:asciiTheme="minorHAnsi" w:eastAsiaTheme="minorHAnsi" w:hAnsiTheme="minorHAnsi" w:cstheme="minorBidi"/>
          <w:color w:val="auto"/>
          <w:sz w:val="24"/>
          <w:szCs w:val="24"/>
          <w:lang w:val="de-DE"/>
        </w:rPr>
        <w:t>Unterschiede zw. Patienten und Kontrollen ergaben signifikante Unterschiede in jeder Bedingung? Verstehe noch nicht, was genau hier verglichen wurde im Gegensatz zu den zwei Sätzen zuvor.</w:t>
      </w:r>
    </w:p>
  </w:comment>
  <w:comment w:id="45" w:author="Gesine Hermann" w:date="2023-07-20T11:51:00Z" w:initials="GH">
    <w:p w14:paraId="358B8CEB" w14:textId="72D3CB78" w:rsidR="009322B2" w:rsidRDefault="009322B2" w:rsidP="005F2689">
      <w:pPr>
        <w:jc w:val="left"/>
      </w:pPr>
      <w:r>
        <w:rPr>
          <w:rStyle w:val="CommentReference"/>
        </w:rPr>
        <w:annotationRef/>
      </w:r>
      <w:r>
        <w:rPr>
          <w:rFonts w:asciiTheme="minorHAnsi" w:eastAsiaTheme="minorHAnsi" w:hAnsiTheme="minorHAnsi" w:cstheme="minorBidi"/>
          <w:color w:val="auto"/>
          <w:sz w:val="24"/>
          <w:szCs w:val="24"/>
          <w:lang w:val="de-DE"/>
        </w:rPr>
        <w:t>Vllt bin ich nicht genug im Thema - aber kann man von einem erhöhten BOLD Signal hier in der Wertung direkt auf eine Dysfunktion schließen, wenn auch noch andere Netzwerke aktiviert sind? Ist ja nur FC, nicht effective connectivity. Und erstmal sieht man in den anderen Studien nur eine Aktivierung sekundär-visueller Areale bei visuellem Feedback, mehr nicht. Das haben sie in der Dystonie Studie nicht gesehen. Wenn man bei erhöhter Aktivität in sekundär-visuellen Arealen bei visuellen Stimuli von „Dys“funktion spricht, würde ich es gut begründen. Wurde ein direkter kausaler Zusammenhang zwischen V3/5 Aktivierung und Tremoramplitudenerhöhung gezeigt? Das ist nicht, was die FC einem sagt. Und dagegen spräche ja auch, dass wir nun genau zeigen, dass es eben nicht nur bei visuellem Feedback so ist. Und ohne fMRT bleibt offen, ob bei auditiv trotzdem eine V3/V5 Akt. stattfindet - wieso sollte sie?</w:t>
      </w:r>
    </w:p>
  </w:comment>
  <w:comment w:id="48" w:author="Gesine Hermann" w:date="2023-07-20T15:02:00Z" w:initials="GH">
    <w:p w14:paraId="6B8292EF" w14:textId="77777777" w:rsidR="00751A43" w:rsidRDefault="00751A43" w:rsidP="00363885">
      <w:pPr>
        <w:jc w:val="left"/>
      </w:pPr>
      <w:r>
        <w:rPr>
          <w:rStyle w:val="CommentReference"/>
        </w:rPr>
        <w:annotationRef/>
      </w:r>
      <w:r>
        <w:rPr>
          <w:rFonts w:asciiTheme="minorHAnsi" w:eastAsiaTheme="minorHAnsi" w:hAnsiTheme="minorHAnsi" w:cstheme="minorBidi"/>
          <w:color w:val="000000"/>
          <w:sz w:val="24"/>
          <w:szCs w:val="24"/>
          <w:lang w:val="de-DE"/>
        </w:rPr>
        <w:t>Das testet das Studiendesign aber nicht, auch das Arousal ist eine abhängige Variable.</w:t>
      </w:r>
    </w:p>
  </w:comment>
  <w:comment w:id="49" w:author="Gesine Hermann" w:date="2023-07-20T11:58:00Z" w:initials="GH">
    <w:p w14:paraId="5F3A5C68" w14:textId="26B5EA2B" w:rsidR="009322B2" w:rsidRDefault="009322B2" w:rsidP="0015678E">
      <w:pPr>
        <w:jc w:val="left"/>
      </w:pPr>
      <w:r>
        <w:rPr>
          <w:rStyle w:val="CommentReference"/>
        </w:rPr>
        <w:annotationRef/>
      </w:r>
      <w:r>
        <w:rPr>
          <w:rFonts w:asciiTheme="minorHAnsi" w:eastAsiaTheme="minorHAnsi" w:hAnsiTheme="minorHAnsi" w:cstheme="minorBidi"/>
          <w:color w:val="000000"/>
          <w:sz w:val="24"/>
          <w:szCs w:val="24"/>
          <w:lang w:val="de-DE"/>
        </w:rPr>
        <w:t>Quelle</w:t>
      </w:r>
    </w:p>
  </w:comment>
  <w:comment w:id="50" w:author="Gesine Hermann" w:date="2023-07-20T15:05:00Z" w:initials="GH">
    <w:p w14:paraId="3830F87A" w14:textId="77777777" w:rsidR="00751A43" w:rsidRDefault="00751A43" w:rsidP="00675AEA">
      <w:pPr>
        <w:jc w:val="left"/>
      </w:pPr>
      <w:r>
        <w:rPr>
          <w:rStyle w:val="CommentReference"/>
        </w:rPr>
        <w:annotationRef/>
      </w:r>
      <w:r>
        <w:rPr>
          <w:rFonts w:asciiTheme="minorHAnsi" w:eastAsiaTheme="minorHAnsi" w:hAnsiTheme="minorHAnsi" w:cstheme="minorBidi"/>
          <w:color w:val="000000"/>
          <w:sz w:val="24"/>
          <w:szCs w:val="24"/>
          <w:lang w:val="de-DE"/>
        </w:rPr>
        <w:t>Achtung! Funktionelle Konnektivität - keine Effektive Konnektivität. „might activate“ als Interpretation möglich - reicht das für den Paper Titel („modulates“)?</w:t>
      </w:r>
    </w:p>
  </w:comment>
  <w:comment w:id="51" w:author="Gesine Hermann" w:date="2023-07-20T11:59:00Z" w:initials="GH">
    <w:p w14:paraId="2840C460" w14:textId="77777777" w:rsidR="00751A43" w:rsidRDefault="009322B2" w:rsidP="002F1FCC">
      <w:pPr>
        <w:jc w:val="left"/>
      </w:pPr>
      <w:r>
        <w:rPr>
          <w:rStyle w:val="CommentReference"/>
        </w:rPr>
        <w:annotationRef/>
      </w:r>
      <w:r w:rsidR="00751A43">
        <w:rPr>
          <w:rFonts w:asciiTheme="minorHAnsi" w:eastAsiaTheme="minorHAnsi" w:hAnsiTheme="minorHAnsi" w:cstheme="minorBidi"/>
          <w:color w:val="auto"/>
          <w:sz w:val="24"/>
          <w:szCs w:val="24"/>
          <w:lang w:val="de-DE"/>
        </w:rPr>
        <w:t>und aufgrund der notwendigen Akkommodation?</w:t>
      </w:r>
    </w:p>
  </w:comment>
  <w:comment w:id="52" w:author="Gesine Hermann" w:date="2023-07-20T12:02:00Z" w:initials="GH">
    <w:p w14:paraId="1B275308" w14:textId="1CA6F0F9" w:rsidR="009322B2" w:rsidRDefault="009322B2" w:rsidP="006539A8">
      <w:pPr>
        <w:jc w:val="left"/>
      </w:pPr>
      <w:r>
        <w:rPr>
          <w:rStyle w:val="CommentReference"/>
        </w:rPr>
        <w:annotationRef/>
      </w:r>
      <w:r>
        <w:rPr>
          <w:rFonts w:asciiTheme="minorHAnsi" w:eastAsiaTheme="minorHAnsi" w:hAnsiTheme="minorHAnsi" w:cstheme="minorBidi"/>
          <w:color w:val="000000"/>
          <w:sz w:val="24"/>
          <w:szCs w:val="24"/>
          <w:lang w:val="de-DE"/>
        </w:rPr>
        <w:t>würde ich irgendwo in diesem Absatz einmal erwähnen.</w:t>
      </w:r>
    </w:p>
  </w:comment>
  <w:comment w:id="55" w:author="Gesine Hermann" w:date="2023-07-20T12:05:00Z" w:initials="GH">
    <w:p w14:paraId="43DB23F4" w14:textId="77777777" w:rsidR="009322B2" w:rsidRDefault="009322B2" w:rsidP="00884CB1">
      <w:pPr>
        <w:jc w:val="left"/>
      </w:pPr>
      <w:r>
        <w:rPr>
          <w:rStyle w:val="CommentReference"/>
        </w:rPr>
        <w:annotationRef/>
      </w:r>
      <w:r>
        <w:rPr>
          <w:rFonts w:asciiTheme="minorHAnsi" w:eastAsiaTheme="minorHAnsi" w:hAnsiTheme="minorHAnsi" w:cstheme="minorBidi"/>
          <w:color w:val="auto"/>
          <w:sz w:val="24"/>
          <w:szCs w:val="24"/>
          <w:lang w:val="de-DE"/>
        </w:rPr>
        <w:t>Ist das abgefragt worden? Wenn nicht, würde ich das gar nicht so sehr als „subjektiv wahrgenommenen Effort“, sondern einfach nur als Effort beschreiben - gibt ja genug andere Studien, die diesen Zusammenhang unterstützen. Sonst denkt man, da kommt gleich noch die Korrelation von Diameter und subjektiv berichtetem „Effort-Score“ und die Reviewer können meckern. ;-)</w:t>
      </w:r>
    </w:p>
  </w:comment>
  <w:comment w:id="56" w:author="Gesine Hermann" w:date="2023-07-20T15:13:00Z" w:initials="GH">
    <w:p w14:paraId="38001AEB" w14:textId="77777777" w:rsidR="00751A43" w:rsidRDefault="00751A43" w:rsidP="009710DD">
      <w:pPr>
        <w:jc w:val="left"/>
      </w:pPr>
      <w:r>
        <w:rPr>
          <w:rStyle w:val="CommentReference"/>
        </w:rPr>
        <w:annotationRef/>
      </w:r>
      <w:r>
        <w:rPr>
          <w:rFonts w:asciiTheme="minorHAnsi" w:eastAsiaTheme="minorHAnsi" w:hAnsiTheme="minorHAnsi" w:cstheme="minorBidi"/>
          <w:color w:val="000000"/>
          <w:sz w:val="24"/>
          <w:szCs w:val="24"/>
          <w:lang w:val="de-DE"/>
        </w:rPr>
        <w:t>von hier bis zur Conclusion fehlen auf jeden Fall noch Quellen.</w:t>
      </w:r>
    </w:p>
  </w:comment>
  <w:comment w:id="57" w:author="Gesine Hermann" w:date="2023-07-20T15:12:00Z" w:initials="GH">
    <w:p w14:paraId="5FA57887" w14:textId="77777777" w:rsidR="00751A43" w:rsidRDefault="00751A43" w:rsidP="00AD604B">
      <w:pPr>
        <w:jc w:val="left"/>
      </w:pPr>
      <w:r>
        <w:rPr>
          <w:rStyle w:val="CommentReference"/>
        </w:rPr>
        <w:annotationRef/>
      </w:r>
      <w:r>
        <w:rPr>
          <w:rFonts w:asciiTheme="minorHAnsi" w:eastAsiaTheme="minorHAnsi" w:hAnsiTheme="minorHAnsi" w:cstheme="minorBidi"/>
          <w:color w:val="auto"/>
          <w:sz w:val="24"/>
          <w:szCs w:val="24"/>
          <w:lang w:val="de-DE"/>
        </w:rPr>
        <w:t>Quellen!</w:t>
      </w:r>
    </w:p>
  </w:comment>
  <w:comment w:id="60" w:author="Gesine Hermann" w:date="2023-07-20T12:16:00Z" w:initials="GH">
    <w:p w14:paraId="714CD28A" w14:textId="7FD06FED" w:rsidR="009322B2" w:rsidRDefault="009322B2" w:rsidP="00377687">
      <w:pPr>
        <w:jc w:val="left"/>
      </w:pPr>
      <w:r>
        <w:rPr>
          <w:rStyle w:val="CommentReference"/>
        </w:rPr>
        <w:annotationRef/>
      </w:r>
      <w:r>
        <w:rPr>
          <w:rFonts w:asciiTheme="minorHAnsi" w:eastAsiaTheme="minorHAnsi" w:hAnsiTheme="minorHAnsi" w:cstheme="minorBidi"/>
          <w:color w:val="000000"/>
          <w:sz w:val="24"/>
          <w:szCs w:val="24"/>
          <w:lang w:val="de-DE"/>
        </w:rPr>
        <w:t>auf einheitliche Schreibweise achten, ggf abkürzen ET?</w:t>
      </w:r>
    </w:p>
  </w:comment>
  <w:comment w:id="63" w:author="Gesine Hermann" w:date="2023-07-20T12:22:00Z" w:initials="GH">
    <w:p w14:paraId="5060DECC" w14:textId="77777777" w:rsidR="00751A43" w:rsidRDefault="009322B2" w:rsidP="00BD752B">
      <w:pPr>
        <w:jc w:val="left"/>
      </w:pPr>
      <w:r>
        <w:rPr>
          <w:rStyle w:val="CommentReference"/>
        </w:rPr>
        <w:annotationRef/>
      </w:r>
      <w:r w:rsidR="00751A43">
        <w:rPr>
          <w:rFonts w:asciiTheme="minorHAnsi" w:eastAsiaTheme="minorHAnsi" w:hAnsiTheme="minorHAnsi" w:cstheme="minorBidi"/>
          <w:color w:val="auto"/>
          <w:sz w:val="24"/>
          <w:szCs w:val="24"/>
          <w:lang w:val="de-DE"/>
        </w:rPr>
        <w:t>Wieso wurde jedes Mal die gleiche Reihenfolge genutzt und nicht randomisiert, um Lerneffekte zu vermeiden?</w:t>
      </w:r>
    </w:p>
  </w:comment>
  <w:comment w:id="65" w:author="Gesine Hermann" w:date="2023-07-20T13:31:00Z" w:initials="GH">
    <w:p w14:paraId="0E16DBB6" w14:textId="4ED9F5F1" w:rsidR="009322B2" w:rsidRDefault="009322B2" w:rsidP="00286D73">
      <w:pPr>
        <w:jc w:val="left"/>
      </w:pPr>
      <w:r>
        <w:rPr>
          <w:rStyle w:val="CommentReference"/>
        </w:rPr>
        <w:annotationRef/>
      </w:r>
      <w:r>
        <w:rPr>
          <w:rFonts w:asciiTheme="minorHAnsi" w:eastAsiaTheme="minorHAnsi" w:hAnsiTheme="minorHAnsi" w:cstheme="minorBidi"/>
          <w:color w:val="000000"/>
          <w:sz w:val="24"/>
          <w:szCs w:val="24"/>
          <w:lang w:val="de-DE"/>
        </w:rPr>
        <w:t>Vereinheitlichung Zeiten</w:t>
      </w:r>
    </w:p>
  </w:comment>
  <w:comment w:id="68" w:author="Gesine Hermann" w:date="2023-07-20T15:38:00Z" w:initials="GH">
    <w:p w14:paraId="703940E2" w14:textId="77777777" w:rsidR="00393D91" w:rsidRDefault="00393D91" w:rsidP="005F4190">
      <w:pPr>
        <w:jc w:val="left"/>
      </w:pPr>
      <w:r>
        <w:rPr>
          <w:rStyle w:val="CommentReference"/>
        </w:rPr>
        <w:annotationRef/>
      </w:r>
      <w:r>
        <w:rPr>
          <w:rFonts w:asciiTheme="minorHAnsi" w:eastAsiaTheme="minorHAnsi" w:hAnsiTheme="minorHAnsi" w:cstheme="minorBidi"/>
          <w:color w:val="000000"/>
          <w:sz w:val="24"/>
          <w:szCs w:val="24"/>
          <w:lang w:val="de-DE"/>
        </w:rPr>
        <w:t>in der Abb. beginnt ihr mit 0 zu zählen, sodass der 12. Trial mit 11 nummeriert ist. Vier je Feedback Condition, welche Reihenfolge innerhalb der vier? 2x low, 2x high? Randomisiert?</w:t>
      </w:r>
    </w:p>
  </w:comment>
  <w:comment w:id="71" w:author="Gesine Hermann" w:date="2023-07-20T13:34:00Z" w:initials="GH">
    <w:p w14:paraId="7258161C" w14:textId="48FAE33B" w:rsidR="009322B2" w:rsidRDefault="009322B2" w:rsidP="008C1CF4">
      <w:pPr>
        <w:jc w:val="left"/>
      </w:pPr>
      <w:r>
        <w:rPr>
          <w:rStyle w:val="CommentReference"/>
        </w:rPr>
        <w:annotationRef/>
      </w:r>
      <w:r>
        <w:rPr>
          <w:rFonts w:asciiTheme="minorHAnsi" w:eastAsiaTheme="minorHAnsi" w:hAnsiTheme="minorHAnsi" w:cstheme="minorBidi"/>
          <w:color w:val="000000"/>
          <w:sz w:val="24"/>
          <w:szCs w:val="24"/>
          <w:lang w:val="de-DE"/>
        </w:rPr>
        <w:t>Scipy und Python Version zitieren entsprechend Empfehlung der Websites.</w:t>
      </w:r>
    </w:p>
  </w:comment>
  <w:comment w:id="78" w:author="Gesine Hermann" w:date="2023-07-20T13:36:00Z" w:initials="GH">
    <w:p w14:paraId="086FBE72" w14:textId="77777777" w:rsidR="009322B2" w:rsidRDefault="009322B2" w:rsidP="001E22D0">
      <w:pPr>
        <w:jc w:val="left"/>
      </w:pPr>
      <w:r>
        <w:rPr>
          <w:rStyle w:val="CommentReference"/>
        </w:rPr>
        <w:annotationRef/>
      </w:r>
      <w:r>
        <w:rPr>
          <w:rFonts w:asciiTheme="minorHAnsi" w:eastAsiaTheme="minorHAnsi" w:hAnsiTheme="minorHAnsi" w:cstheme="minorBidi"/>
          <w:color w:val="000000"/>
          <w:sz w:val="24"/>
          <w:szCs w:val="24"/>
          <w:lang w:val="de-DE"/>
        </w:rPr>
        <w:t>s. oben, packages zitieren</w:t>
      </w:r>
    </w:p>
  </w:comment>
  <w:comment w:id="93" w:author="Gesine Hermann" w:date="2023-07-20T13:41:00Z" w:initials="GH">
    <w:p w14:paraId="5DB145C7" w14:textId="77777777" w:rsidR="009322B2" w:rsidRDefault="009322B2" w:rsidP="001847B5">
      <w:pPr>
        <w:jc w:val="left"/>
      </w:pPr>
      <w:r>
        <w:rPr>
          <w:rStyle w:val="CommentReference"/>
        </w:rPr>
        <w:annotationRef/>
      </w:r>
      <w:r>
        <w:rPr>
          <w:rFonts w:asciiTheme="minorHAnsi" w:eastAsiaTheme="minorHAnsi" w:hAnsiTheme="minorHAnsi" w:cstheme="minorBidi"/>
          <w:color w:val="auto"/>
          <w:sz w:val="24"/>
          <w:szCs w:val="24"/>
          <w:lang w:val="de-DE"/>
        </w:rPr>
        <w:t>s. oben - idR sind der Package Veröffentlichung zugehörige Paper zu zitieren</w:t>
      </w:r>
    </w:p>
  </w:comment>
  <w:comment w:id="94" w:author="Gesine Hermann" w:date="2023-07-20T13:43:00Z" w:initials="GH">
    <w:p w14:paraId="5D96FB0B" w14:textId="77777777" w:rsidR="009322B2" w:rsidRDefault="009322B2" w:rsidP="004A1D53">
      <w:pPr>
        <w:jc w:val="left"/>
      </w:pPr>
      <w:r>
        <w:rPr>
          <w:rStyle w:val="CommentReference"/>
        </w:rPr>
        <w:annotationRef/>
      </w:r>
      <w:r>
        <w:rPr>
          <w:rFonts w:asciiTheme="minorHAnsi" w:eastAsiaTheme="minorHAnsi" w:hAnsiTheme="minorHAnsi" w:cstheme="minorBidi"/>
          <w:color w:val="000000"/>
          <w:sz w:val="24"/>
          <w:szCs w:val="24"/>
          <w:lang w:val="de-DE"/>
        </w:rPr>
        <w:t>Methodikteil mal in Simple Present, mal in Past Perfect, mal in Future. Vereinheitlichen. :-)</w:t>
      </w:r>
    </w:p>
  </w:comment>
  <w:comment w:id="98" w:author="Gesine Hermann" w:date="2023-07-20T13:52:00Z" w:initials="GH">
    <w:p w14:paraId="21B35522" w14:textId="77777777" w:rsidR="009322B2" w:rsidRDefault="009322B2" w:rsidP="009A38BF">
      <w:pPr>
        <w:jc w:val="left"/>
      </w:pPr>
      <w:r>
        <w:rPr>
          <w:rStyle w:val="CommentReference"/>
        </w:rPr>
        <w:annotationRef/>
      </w:r>
      <w:r>
        <w:rPr>
          <w:rFonts w:asciiTheme="minorHAnsi" w:eastAsiaTheme="minorHAnsi" w:hAnsiTheme="minorHAnsi" w:cstheme="minorBidi"/>
          <w:color w:val="000000"/>
          <w:sz w:val="24"/>
          <w:szCs w:val="24"/>
          <w:lang w:val="de-DE"/>
        </w:rPr>
        <w:t>Fig 3: Unbedingt größere Beschriftungen, Subfigure unten links ggf. insgesamt etwas größer machen.</w:t>
      </w:r>
    </w:p>
    <w:p w14:paraId="77D5D057" w14:textId="77777777" w:rsidR="009322B2" w:rsidRDefault="009322B2" w:rsidP="009A38BF">
      <w:pPr>
        <w:jc w:val="left"/>
      </w:pPr>
    </w:p>
    <w:p w14:paraId="60A69563" w14:textId="77777777" w:rsidR="009322B2" w:rsidRDefault="009322B2" w:rsidP="009A38BF">
      <w:pPr>
        <w:jc w:val="left"/>
      </w:pPr>
      <w:r>
        <w:rPr>
          <w:rFonts w:asciiTheme="minorHAnsi" w:eastAsiaTheme="minorHAnsi" w:hAnsiTheme="minorHAnsi" w:cstheme="minorBidi"/>
          <w:color w:val="000000"/>
          <w:sz w:val="24"/>
          <w:szCs w:val="24"/>
          <w:lang w:val="de-DE"/>
        </w:rPr>
        <w:t>Unten rechts. Gelb mit großer Schwankung Artefakt? Ausreißer? Wird nicht kommentiert.</w:t>
      </w:r>
    </w:p>
    <w:p w14:paraId="71BDD380" w14:textId="77777777" w:rsidR="009322B2" w:rsidRDefault="009322B2" w:rsidP="009A38BF">
      <w:pPr>
        <w:jc w:val="left"/>
      </w:pPr>
    </w:p>
    <w:p w14:paraId="3BA8C0FF" w14:textId="77777777" w:rsidR="009322B2" w:rsidRDefault="009322B2" w:rsidP="009A38BF">
      <w:pPr>
        <w:jc w:val="left"/>
      </w:pPr>
      <w:r>
        <w:rPr>
          <w:rFonts w:asciiTheme="minorHAnsi" w:eastAsiaTheme="minorHAnsi" w:hAnsiTheme="minorHAnsi" w:cstheme="minorBidi"/>
          <w:color w:val="000000"/>
          <w:sz w:val="24"/>
          <w:szCs w:val="24"/>
          <w:lang w:val="de-DE"/>
        </w:rPr>
        <w:t>Unten links: Bei auditivem Feedback breitere PSD Streuung, warum? Interpretation?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F78230" w15:done="0"/>
  <w15:commentEx w15:paraId="79088DAF" w15:done="0"/>
  <w15:commentEx w15:paraId="5C65FF32" w15:done="0"/>
  <w15:commentEx w15:paraId="0009914B" w15:done="0"/>
  <w15:commentEx w15:paraId="17D964EF" w15:done="0"/>
  <w15:commentEx w15:paraId="1E6E6FEA" w15:done="0"/>
  <w15:commentEx w15:paraId="689D88EB" w15:done="0"/>
  <w15:commentEx w15:paraId="27351EAB" w15:done="0"/>
  <w15:commentEx w15:paraId="23AC2C67" w15:done="0"/>
  <w15:commentEx w15:paraId="4BBE75D1" w15:done="0"/>
  <w15:commentEx w15:paraId="0B956DA7" w15:done="0"/>
  <w15:commentEx w15:paraId="1141D326" w15:done="0"/>
  <w15:commentEx w15:paraId="01293185" w15:done="0"/>
  <w15:commentEx w15:paraId="61476209" w15:done="0"/>
  <w15:commentEx w15:paraId="412C1BD7" w15:done="0"/>
  <w15:commentEx w15:paraId="358B8CEB" w15:done="0"/>
  <w15:commentEx w15:paraId="6B8292EF" w15:done="0"/>
  <w15:commentEx w15:paraId="5F3A5C68" w15:done="0"/>
  <w15:commentEx w15:paraId="3830F87A" w15:done="0"/>
  <w15:commentEx w15:paraId="2840C460" w15:done="0"/>
  <w15:commentEx w15:paraId="1B275308" w15:done="0"/>
  <w15:commentEx w15:paraId="43DB23F4" w15:done="0"/>
  <w15:commentEx w15:paraId="38001AEB" w15:done="0"/>
  <w15:commentEx w15:paraId="5FA57887" w15:done="0"/>
  <w15:commentEx w15:paraId="714CD28A" w15:done="0"/>
  <w15:commentEx w15:paraId="5060DECC" w15:done="0"/>
  <w15:commentEx w15:paraId="0E16DBB6" w15:done="0"/>
  <w15:commentEx w15:paraId="703940E2" w15:done="0"/>
  <w15:commentEx w15:paraId="7258161C" w15:done="0"/>
  <w15:commentEx w15:paraId="086FBE72" w15:done="0"/>
  <w15:commentEx w15:paraId="5DB145C7" w15:done="0"/>
  <w15:commentEx w15:paraId="5D96FB0B" w15:done="0"/>
  <w15:commentEx w15:paraId="3BA8C0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63BCF3" w16cex:dateUtc="2023-07-20T12:02:00Z"/>
  <w16cex:commentExtensible w16cex:durableId="2863C188" w16cex:dateUtc="2023-07-20T12:22:00Z"/>
  <w16cex:commentExtensible w16cex:durableId="286384E6" w16cex:dateUtc="2023-07-20T08:03:00Z"/>
  <w16cex:commentExtensible w16cex:durableId="28638515" w16cex:dateUtc="2023-07-20T08:04:00Z"/>
  <w16cex:commentExtensible w16cex:durableId="286391C8" w16cex:dateUtc="2023-07-20T08:58:00Z"/>
  <w16cex:commentExtensible w16cex:durableId="2863897E" w16cex:dateUtc="2023-07-20T08:22:00Z"/>
  <w16cex:commentExtensible w16cex:durableId="28638B1B" w16cex:dateUtc="2023-07-20T08:29:00Z"/>
  <w16cex:commentExtensible w16cex:durableId="28638C38" w16cex:dateUtc="2023-07-20T08:34:00Z"/>
  <w16cex:commentExtensible w16cex:durableId="28638C2C" w16cex:dateUtc="2023-07-20T08:34:00Z"/>
  <w16cex:commentExtensible w16cex:durableId="28638E03" w16cex:dateUtc="2023-07-20T08:42:00Z"/>
  <w16cex:commentExtensible w16cex:durableId="2863939B" w16cex:dateUtc="2023-07-20T09:06:00Z"/>
  <w16cex:commentExtensible w16cex:durableId="2863C494" w16cex:dateUtc="2023-07-20T12:35:00Z"/>
  <w16cex:commentExtensible w16cex:durableId="2863C56B" w16cex:dateUtc="2023-07-20T12:38:00Z"/>
  <w16cex:commentExtensible w16cex:durableId="2863C59B" w16cex:dateUtc="2023-07-20T12:39:00Z"/>
  <w16cex:commentExtensible w16cex:durableId="2863C6BE" w16cex:dateUtc="2023-07-20T12:44:00Z"/>
  <w16cex:commentExtensible w16cex:durableId="28639E3E" w16cex:dateUtc="2023-07-20T09:51:00Z"/>
  <w16cex:commentExtensible w16cex:durableId="2863CB0F" w16cex:dateUtc="2023-07-20T13:02:00Z"/>
  <w16cex:commentExtensible w16cex:durableId="28639FCC" w16cex:dateUtc="2023-07-20T09:58:00Z"/>
  <w16cex:commentExtensible w16cex:durableId="2863CBB8" w16cex:dateUtc="2023-07-20T13:05:00Z"/>
  <w16cex:commentExtensible w16cex:durableId="2863A023" w16cex:dateUtc="2023-07-20T09:59:00Z"/>
  <w16cex:commentExtensible w16cex:durableId="2863A0CA" w16cex:dateUtc="2023-07-20T10:02:00Z"/>
  <w16cex:commentExtensible w16cex:durableId="2863A194" w16cex:dateUtc="2023-07-20T10:05:00Z"/>
  <w16cex:commentExtensible w16cex:durableId="2863CDAD" w16cex:dateUtc="2023-07-20T13:13:00Z"/>
  <w16cex:commentExtensible w16cex:durableId="2863CD7A" w16cex:dateUtc="2023-07-20T13:12:00Z"/>
  <w16cex:commentExtensible w16cex:durableId="2863A400" w16cex:dateUtc="2023-07-20T10:16:00Z"/>
  <w16cex:commentExtensible w16cex:durableId="2863A589" w16cex:dateUtc="2023-07-20T10:22:00Z"/>
  <w16cex:commentExtensible w16cex:durableId="2863B5AA" w16cex:dateUtc="2023-07-20T11:31:00Z"/>
  <w16cex:commentExtensible w16cex:durableId="2863D362" w16cex:dateUtc="2023-07-20T13:38:00Z"/>
  <w16cex:commentExtensible w16cex:durableId="2863B663" w16cex:dateUtc="2023-07-20T11:34:00Z"/>
  <w16cex:commentExtensible w16cex:durableId="2863B6E2" w16cex:dateUtc="2023-07-20T11:36:00Z"/>
  <w16cex:commentExtensible w16cex:durableId="2863B802" w16cex:dateUtc="2023-07-20T11:41:00Z"/>
  <w16cex:commentExtensible w16cex:durableId="2863B866" w16cex:dateUtc="2023-07-20T11:43:00Z"/>
  <w16cex:commentExtensible w16cex:durableId="2863BAB4" w16cex:dateUtc="2023-07-20T1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F78230" w16cid:durableId="2863BCF3"/>
  <w16cid:commentId w16cid:paraId="79088DAF" w16cid:durableId="2863C188"/>
  <w16cid:commentId w16cid:paraId="5C65FF32" w16cid:durableId="286384E6"/>
  <w16cid:commentId w16cid:paraId="0009914B" w16cid:durableId="28638515"/>
  <w16cid:commentId w16cid:paraId="17D964EF" w16cid:durableId="286391C8"/>
  <w16cid:commentId w16cid:paraId="1E6E6FEA" w16cid:durableId="2863897E"/>
  <w16cid:commentId w16cid:paraId="689D88EB" w16cid:durableId="28638B1B"/>
  <w16cid:commentId w16cid:paraId="27351EAB" w16cid:durableId="28638C38"/>
  <w16cid:commentId w16cid:paraId="23AC2C67" w16cid:durableId="28638C2C"/>
  <w16cid:commentId w16cid:paraId="4BBE75D1" w16cid:durableId="28638E03"/>
  <w16cid:commentId w16cid:paraId="0B956DA7" w16cid:durableId="2863939B"/>
  <w16cid:commentId w16cid:paraId="1141D326" w16cid:durableId="2863C494"/>
  <w16cid:commentId w16cid:paraId="01293185" w16cid:durableId="2863C56B"/>
  <w16cid:commentId w16cid:paraId="61476209" w16cid:durableId="2863C59B"/>
  <w16cid:commentId w16cid:paraId="412C1BD7" w16cid:durableId="2863C6BE"/>
  <w16cid:commentId w16cid:paraId="358B8CEB" w16cid:durableId="28639E3E"/>
  <w16cid:commentId w16cid:paraId="6B8292EF" w16cid:durableId="2863CB0F"/>
  <w16cid:commentId w16cid:paraId="5F3A5C68" w16cid:durableId="28639FCC"/>
  <w16cid:commentId w16cid:paraId="3830F87A" w16cid:durableId="2863CBB8"/>
  <w16cid:commentId w16cid:paraId="2840C460" w16cid:durableId="2863A023"/>
  <w16cid:commentId w16cid:paraId="1B275308" w16cid:durableId="2863A0CA"/>
  <w16cid:commentId w16cid:paraId="43DB23F4" w16cid:durableId="2863A194"/>
  <w16cid:commentId w16cid:paraId="38001AEB" w16cid:durableId="2863CDAD"/>
  <w16cid:commentId w16cid:paraId="5FA57887" w16cid:durableId="2863CD7A"/>
  <w16cid:commentId w16cid:paraId="714CD28A" w16cid:durableId="2863A400"/>
  <w16cid:commentId w16cid:paraId="5060DECC" w16cid:durableId="2863A589"/>
  <w16cid:commentId w16cid:paraId="0E16DBB6" w16cid:durableId="2863B5AA"/>
  <w16cid:commentId w16cid:paraId="703940E2" w16cid:durableId="2863D362"/>
  <w16cid:commentId w16cid:paraId="7258161C" w16cid:durableId="2863B663"/>
  <w16cid:commentId w16cid:paraId="086FBE72" w16cid:durableId="2863B6E2"/>
  <w16cid:commentId w16cid:paraId="5DB145C7" w16cid:durableId="2863B802"/>
  <w16cid:commentId w16cid:paraId="5D96FB0B" w16cid:durableId="2863B866"/>
  <w16cid:commentId w16cid:paraId="3BA8C0FF" w16cid:durableId="2863B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4532D" w14:textId="77777777" w:rsidR="00B85CCD" w:rsidRDefault="00B85CCD" w:rsidP="004C08D8">
      <w:r>
        <w:separator/>
      </w:r>
    </w:p>
    <w:p w14:paraId="3B77AF14" w14:textId="77777777" w:rsidR="00B85CCD" w:rsidRDefault="00B85CCD" w:rsidP="004C08D8"/>
  </w:endnote>
  <w:endnote w:type="continuationSeparator" w:id="0">
    <w:p w14:paraId="66AD2B11" w14:textId="77777777" w:rsidR="00B85CCD" w:rsidRDefault="00B85CCD" w:rsidP="004C08D8">
      <w:r>
        <w:continuationSeparator/>
      </w:r>
    </w:p>
    <w:p w14:paraId="1C5A1C18" w14:textId="77777777" w:rsidR="00B85CCD" w:rsidRDefault="00B85CCD" w:rsidP="004C08D8"/>
  </w:endnote>
  <w:endnote w:type="continuationNotice" w:id="1">
    <w:p w14:paraId="0CE9D758" w14:textId="77777777" w:rsidR="00B85CCD" w:rsidRDefault="00B85C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TIX Two Text">
    <w:altName w:val="Calibri"/>
    <w:charset w:val="00"/>
    <w:family w:val="auto"/>
    <w:pitch w:val="variable"/>
    <w:sig w:usb0="A00002FF" w:usb1="0000001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iraGO">
    <w:altName w:val="Nirmala UI"/>
    <w:charset w:val="00"/>
    <w:family w:val="swiss"/>
    <w:pitch w:val="variable"/>
    <w:sig w:usb0="6500AAFF" w:usb1="40000001" w:usb2="00000008" w:usb3="00000000" w:csb0="000101FF" w:csb1="00000000"/>
  </w:font>
  <w:font w:name="Calibri Light">
    <w:panose1 w:val="020F0302020204030204"/>
    <w:charset w:val="00"/>
    <w:family w:val="swiss"/>
    <w:pitch w:val="variable"/>
    <w:sig w:usb0="E4002EFF" w:usb1="C200247B" w:usb2="00000009" w:usb3="00000000" w:csb0="000001FF" w:csb1="00000000"/>
  </w:font>
  <w:font w:name="FiraGO Medium">
    <w:altName w:val="Nirmala UI"/>
    <w:panose1 w:val="00000000000000000000"/>
    <w:charset w:val="00"/>
    <w:family w:val="swiss"/>
    <w:notTrueType/>
    <w:pitch w:val="variable"/>
    <w:sig w:usb0="6500AAFF" w:usb1="40000001" w:usb2="00000008" w:usb3="00000000" w:csb0="000101FF" w:csb1="00000000"/>
  </w:font>
  <w:font w:name="Lucida Grande">
    <w:charset w:val="00"/>
    <w:family w:val="swiss"/>
    <w:pitch w:val="variable"/>
    <w:sig w:usb0="E1000AEF" w:usb1="5000A1FF" w:usb2="00000000" w:usb3="00000000" w:csb0="000001BF" w:csb1="00000000"/>
  </w:font>
  <w:font w:name="FiraGO Light">
    <w:altName w:val="Nirmala UI"/>
    <w:panose1 w:val="00000000000000000000"/>
    <w:charset w:val="00"/>
    <w:family w:val="swiss"/>
    <w:notTrueType/>
    <w:pitch w:val="variable"/>
    <w:sig w:usb0="6500AAFF" w:usb1="40000001" w:usb2="00000008" w:usb3="00000000" w:csb0="000101FF" w:csb1="00000000"/>
  </w:font>
  <w:font w:name="FiraGO SemiBold">
    <w:altName w:val="Microsoft Sans Serif"/>
    <w:panose1 w:val="00000000000000000000"/>
    <w:charset w:val="00"/>
    <w:family w:val="swiss"/>
    <w:notTrueType/>
    <w:pitch w:val="variable"/>
    <w:sig w:usb0="6500AAFF" w:usb1="40000001" w:usb2="00000008" w:usb3="00000000" w:csb0="000101FF" w:csb1="00000000"/>
  </w:font>
  <w:font w:name="STIX Two Math">
    <w:altName w:val="Cambria"/>
    <w:panose1 w:val="00000000000000000000"/>
    <w:charset w:val="00"/>
    <w:family w:val="roman"/>
    <w:notTrueType/>
    <w:pitch w:val="variable"/>
    <w:sig w:usb0="A00002FF" w:usb1="4000FDFF" w:usb2="02000020" w:usb3="00000000" w:csb0="000001FF" w:csb1="00000000"/>
  </w:font>
  <w:font w:name="HELVETICA OBLIQUE">
    <w:altName w:val="Arial"/>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Helvetica" w:hAnsi="Helvetica" w:cs="FiraGO Light"/>
        <w:sz w:val="18"/>
        <w:szCs w:val="18"/>
      </w:rPr>
      <w:id w:val="-2060855947"/>
      <w:docPartObj>
        <w:docPartGallery w:val="Page Numbers (Bottom of Page)"/>
        <w:docPartUnique/>
      </w:docPartObj>
    </w:sdtPr>
    <w:sdtEndPr>
      <w:rPr>
        <w:rStyle w:val="AuthorAffiliationTegn"/>
        <w:rFonts w:eastAsiaTheme="majorEastAsia"/>
        <w:bCs/>
        <w:kern w:val="28"/>
      </w:rPr>
    </w:sdtEndPr>
    <w:sdtContent>
      <w:p w14:paraId="60FFAC78" w14:textId="467C45ED" w:rsidR="00451E7D" w:rsidRPr="005A7C0F" w:rsidRDefault="00451E7D" w:rsidP="000E2EB5">
        <w:pPr>
          <w:pStyle w:val="Footer"/>
          <w:framePr w:wrap="none" w:vAnchor="text" w:hAnchor="margin" w:xAlign="right" w:y="1"/>
          <w:rPr>
            <w:rStyle w:val="PageNumber"/>
            <w:rFonts w:ascii="Helvetica" w:hAnsi="Helvetica" w:cs="FiraGO Light"/>
            <w:sz w:val="18"/>
            <w:szCs w:val="18"/>
          </w:rPr>
        </w:pPr>
        <w:r w:rsidRPr="005A7C0F">
          <w:rPr>
            <w:rStyle w:val="PageNumber"/>
            <w:rFonts w:ascii="Helvetica" w:hAnsi="Helvetica" w:cs="FiraGO Light"/>
            <w:sz w:val="18"/>
            <w:szCs w:val="18"/>
          </w:rPr>
          <w:fldChar w:fldCharType="begin"/>
        </w:r>
        <w:r w:rsidRPr="005A7C0F">
          <w:rPr>
            <w:rStyle w:val="PageNumber"/>
            <w:rFonts w:ascii="Helvetica" w:hAnsi="Helvetica" w:cs="FiraGO Light"/>
            <w:sz w:val="18"/>
            <w:szCs w:val="18"/>
          </w:rPr>
          <w:instrText xml:space="preserve"> PAGE </w:instrText>
        </w:r>
        <w:r w:rsidRPr="005A7C0F">
          <w:rPr>
            <w:rStyle w:val="PageNumber"/>
            <w:rFonts w:ascii="Helvetica" w:hAnsi="Helvetica" w:cs="FiraGO Light"/>
            <w:sz w:val="18"/>
            <w:szCs w:val="18"/>
          </w:rPr>
          <w:fldChar w:fldCharType="separate"/>
        </w:r>
        <w:r w:rsidRPr="005A7C0F">
          <w:rPr>
            <w:rStyle w:val="PageNumber"/>
            <w:rFonts w:ascii="Helvetica" w:hAnsi="Helvetica" w:cs="FiraGO Light"/>
            <w:noProof/>
            <w:sz w:val="18"/>
            <w:szCs w:val="18"/>
          </w:rPr>
          <w:t>2</w:t>
        </w:r>
        <w:r w:rsidRPr="005A7C0F">
          <w:rPr>
            <w:rStyle w:val="PageNumber"/>
            <w:rFonts w:ascii="Helvetica" w:hAnsi="Helvetica" w:cs="FiraGO Light"/>
            <w:sz w:val="18"/>
            <w:szCs w:val="18"/>
          </w:rPr>
          <w:fldChar w:fldCharType="end"/>
        </w:r>
      </w:p>
    </w:sdtContent>
  </w:sdt>
  <w:p w14:paraId="33E19962" w14:textId="16E9F42C" w:rsidR="00451E7D" w:rsidRPr="005A7C0F" w:rsidRDefault="00D565D6" w:rsidP="00FE6BA4">
    <w:pPr>
      <w:pStyle w:val="AuthorAffiliation"/>
      <w:rPr>
        <w:rStyle w:val="PageNumber"/>
      </w:rPr>
    </w:pPr>
    <w:r>
      <w:t>Welzel</w:t>
    </w:r>
    <w:r w:rsidRPr="005F1ED3">
      <w:t xml:space="preserve"> et al. </w:t>
    </w:r>
    <w:r>
      <w:t>202</w:t>
    </w:r>
    <w:r w:rsidR="00B150C3">
      <w:t>3</w:t>
    </w:r>
    <w:r>
      <w:t xml:space="preserve"> </w:t>
    </w:r>
    <w:r w:rsidRPr="005F1ED3">
      <w:t>(preprint)</w:t>
    </w:r>
    <w:r w:rsidR="00451E7D" w:rsidRPr="005A7C0F">
      <w:ptab w:relativeTo="margin" w:alignment="center" w:leader="none"/>
    </w:r>
    <w:r w:rsidR="00451E7D" w:rsidRPr="005A7C0F">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Helvetica" w:hAnsi="Helvetica"/>
        <w:sz w:val="18"/>
        <w:szCs w:val="18"/>
      </w:rPr>
      <w:id w:val="1121196202"/>
      <w:docPartObj>
        <w:docPartGallery w:val="Page Numbers (Bottom of Page)"/>
        <w:docPartUnique/>
      </w:docPartObj>
    </w:sdtPr>
    <w:sdtContent>
      <w:p w14:paraId="0D3BF245" w14:textId="6309D2C5" w:rsidR="00451E7D" w:rsidRPr="00BE3968" w:rsidRDefault="00451E7D" w:rsidP="00AF1002">
        <w:pPr>
          <w:pStyle w:val="Footer"/>
          <w:framePr w:wrap="none" w:vAnchor="text" w:hAnchor="margin" w:xAlign="right" w:y="1"/>
          <w:rPr>
            <w:rStyle w:val="PageNumber"/>
            <w:rFonts w:ascii="Helvetica" w:hAnsi="Helvetica"/>
            <w:sz w:val="18"/>
            <w:szCs w:val="18"/>
          </w:rPr>
        </w:pPr>
        <w:r w:rsidRPr="00BE3968">
          <w:rPr>
            <w:rStyle w:val="PageNumber"/>
            <w:rFonts w:ascii="Helvetica" w:hAnsi="Helvetica"/>
            <w:sz w:val="18"/>
            <w:szCs w:val="18"/>
          </w:rPr>
          <w:fldChar w:fldCharType="begin"/>
        </w:r>
        <w:r w:rsidRPr="00BE3968">
          <w:rPr>
            <w:rStyle w:val="PageNumber"/>
            <w:rFonts w:ascii="Helvetica" w:hAnsi="Helvetica"/>
            <w:sz w:val="18"/>
            <w:szCs w:val="18"/>
          </w:rPr>
          <w:instrText xml:space="preserve"> PAGE </w:instrText>
        </w:r>
        <w:r w:rsidRPr="00BE3968">
          <w:rPr>
            <w:rStyle w:val="PageNumber"/>
            <w:rFonts w:ascii="Helvetica" w:hAnsi="Helvetica"/>
            <w:sz w:val="18"/>
            <w:szCs w:val="18"/>
          </w:rPr>
          <w:fldChar w:fldCharType="separate"/>
        </w:r>
        <w:r w:rsidRPr="00BE3968">
          <w:rPr>
            <w:rStyle w:val="PageNumber"/>
            <w:rFonts w:ascii="Helvetica" w:hAnsi="Helvetica"/>
            <w:noProof/>
            <w:sz w:val="18"/>
            <w:szCs w:val="18"/>
          </w:rPr>
          <w:t>1</w:t>
        </w:r>
        <w:r w:rsidRPr="00BE3968">
          <w:rPr>
            <w:rStyle w:val="PageNumber"/>
            <w:rFonts w:ascii="Helvetica" w:hAnsi="Helvetica"/>
            <w:sz w:val="18"/>
            <w:szCs w:val="18"/>
          </w:rPr>
          <w:fldChar w:fldCharType="end"/>
        </w:r>
      </w:p>
    </w:sdtContent>
  </w:sdt>
  <w:p w14:paraId="7811777C" w14:textId="543E4BFA" w:rsidR="00451E7D" w:rsidRPr="005F1ED3" w:rsidRDefault="00D565D6" w:rsidP="005F1ED3">
    <w:pPr>
      <w:pStyle w:val="AuthorAffiliation"/>
    </w:pPr>
    <w:r>
      <w:t>Welzel</w:t>
    </w:r>
    <w:r w:rsidR="00451E7D" w:rsidRPr="005F1ED3">
      <w:t xml:space="preserve"> et al. </w:t>
    </w:r>
    <w:r>
      <w:t xml:space="preserve">2022 </w:t>
    </w:r>
    <w:r w:rsidR="00451E7D" w:rsidRPr="005F1ED3">
      <w:t>(preprint)</w:t>
    </w:r>
    <w:r w:rsidR="00451E7D" w:rsidRPr="005F1ED3">
      <w:ptab w:relativeTo="margin" w:alignment="center" w:leader="none"/>
    </w:r>
    <w:r w:rsidR="00451E7D" w:rsidRPr="005F1ED3">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74059" w14:textId="77777777" w:rsidR="00B85CCD" w:rsidRDefault="00B85CCD" w:rsidP="004C08D8">
      <w:r>
        <w:separator/>
      </w:r>
    </w:p>
    <w:p w14:paraId="11AC7EA3" w14:textId="77777777" w:rsidR="00B85CCD" w:rsidRDefault="00B85CCD" w:rsidP="004C08D8"/>
  </w:footnote>
  <w:footnote w:type="continuationSeparator" w:id="0">
    <w:p w14:paraId="34F2F052" w14:textId="77777777" w:rsidR="00B85CCD" w:rsidRDefault="00B85CCD" w:rsidP="004C08D8">
      <w:r>
        <w:continuationSeparator/>
      </w:r>
    </w:p>
    <w:p w14:paraId="66FA4397" w14:textId="77777777" w:rsidR="00B85CCD" w:rsidRDefault="00B85CCD" w:rsidP="004C08D8"/>
  </w:footnote>
  <w:footnote w:type="continuationNotice" w:id="1">
    <w:p w14:paraId="5B608EAE" w14:textId="77777777" w:rsidR="00B85CCD" w:rsidRDefault="00B85C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7389617"/>
      <w:docPartObj>
        <w:docPartGallery w:val="Page Numbers (Top of Page)"/>
        <w:docPartUnique/>
      </w:docPartObj>
    </w:sdtPr>
    <w:sdtContent>
      <w:p w14:paraId="4CDA70A6" w14:textId="4B6BA1CE" w:rsidR="00451E7D" w:rsidRDefault="00451E7D" w:rsidP="004C08D8">
        <w:pPr>
          <w:pStyle w:val="Head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3E27B7" w14:textId="269C2CFA" w:rsidR="00451E7D" w:rsidRDefault="00451E7D" w:rsidP="004C08D8">
    <w:pPr>
      <w:pStyle w:val="Header"/>
    </w:pPr>
    <w:r>
      <w:t>Lastname al., DD MMM YYYY – preprint copy - BioRxiv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C09E2" w14:textId="65D7EF00" w:rsidR="00451E7D" w:rsidRPr="00D565D6" w:rsidRDefault="00D565D6" w:rsidP="00D565D6">
    <w:pPr>
      <w:pStyle w:val="Header"/>
      <w:jc w:val="center"/>
    </w:pPr>
    <w:r w:rsidRPr="00D565D6">
      <w:rPr>
        <w:rFonts w:ascii="HELVETICA OBLIQUE" w:hAnsi="HELVETICA OBLIQUE" w:cs="FiraGO Light"/>
        <w:i/>
        <w:sz w:val="18"/>
        <w:szCs w:val="18"/>
      </w:rPr>
      <w:t>Multisensory integration and stress as modulators of action tremor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F6CA2B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235740"/>
    <w:multiLevelType w:val="hybridMultilevel"/>
    <w:tmpl w:val="8DAA227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43962"/>
    <w:multiLevelType w:val="hybridMultilevel"/>
    <w:tmpl w:val="88FA5016"/>
    <w:lvl w:ilvl="0" w:tplc="6C48A5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50812"/>
    <w:multiLevelType w:val="hybridMultilevel"/>
    <w:tmpl w:val="45369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76057C"/>
    <w:multiLevelType w:val="hybridMultilevel"/>
    <w:tmpl w:val="542E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92774"/>
    <w:multiLevelType w:val="hybridMultilevel"/>
    <w:tmpl w:val="7388859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75D719A"/>
    <w:multiLevelType w:val="hybridMultilevel"/>
    <w:tmpl w:val="DBECAE9E"/>
    <w:lvl w:ilvl="0" w:tplc="D9705FBA">
      <w:numFmt w:val="bullet"/>
      <w:lvlText w:val="-"/>
      <w:lvlJc w:val="left"/>
      <w:pPr>
        <w:ind w:left="720" w:hanging="360"/>
      </w:pPr>
      <w:rPr>
        <w:rFonts w:ascii="STIX Two Text" w:eastAsiaTheme="minorEastAsia" w:hAnsi="STIX Two Text"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4C267E"/>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26825"/>
    <w:multiLevelType w:val="hybridMultilevel"/>
    <w:tmpl w:val="27B816E6"/>
    <w:lvl w:ilvl="0" w:tplc="EB5A6468">
      <w:start w:val="1"/>
      <w:numFmt w:val="upperLetter"/>
      <w:lvlText w:val="(%1)"/>
      <w:lvlJc w:val="left"/>
      <w:pPr>
        <w:ind w:left="720" w:hanging="360"/>
      </w:pPr>
    </w:lvl>
    <w:lvl w:ilvl="1" w:tplc="86A62E08">
      <w:start w:val="1"/>
      <w:numFmt w:val="lowerLetter"/>
      <w:lvlText w:val="%2."/>
      <w:lvlJc w:val="left"/>
      <w:pPr>
        <w:ind w:left="1440" w:hanging="360"/>
      </w:pPr>
    </w:lvl>
    <w:lvl w:ilvl="2" w:tplc="581C998C">
      <w:start w:val="1"/>
      <w:numFmt w:val="lowerRoman"/>
      <w:lvlText w:val="%3."/>
      <w:lvlJc w:val="right"/>
      <w:pPr>
        <w:ind w:left="2160" w:hanging="180"/>
      </w:pPr>
    </w:lvl>
    <w:lvl w:ilvl="3" w:tplc="14926A50">
      <w:start w:val="1"/>
      <w:numFmt w:val="decimal"/>
      <w:lvlText w:val="%4."/>
      <w:lvlJc w:val="left"/>
      <w:pPr>
        <w:ind w:left="2880" w:hanging="360"/>
      </w:pPr>
    </w:lvl>
    <w:lvl w:ilvl="4" w:tplc="063A2AC2">
      <w:start w:val="1"/>
      <w:numFmt w:val="lowerLetter"/>
      <w:lvlText w:val="%5."/>
      <w:lvlJc w:val="left"/>
      <w:pPr>
        <w:ind w:left="3600" w:hanging="360"/>
      </w:pPr>
    </w:lvl>
    <w:lvl w:ilvl="5" w:tplc="C0425538">
      <w:start w:val="1"/>
      <w:numFmt w:val="lowerRoman"/>
      <w:lvlText w:val="%6."/>
      <w:lvlJc w:val="right"/>
      <w:pPr>
        <w:ind w:left="4320" w:hanging="180"/>
      </w:pPr>
    </w:lvl>
    <w:lvl w:ilvl="6" w:tplc="BE16F948">
      <w:start w:val="1"/>
      <w:numFmt w:val="decimal"/>
      <w:lvlText w:val="%7."/>
      <w:lvlJc w:val="left"/>
      <w:pPr>
        <w:ind w:left="5040" w:hanging="360"/>
      </w:pPr>
    </w:lvl>
    <w:lvl w:ilvl="7" w:tplc="E49CC20E">
      <w:start w:val="1"/>
      <w:numFmt w:val="lowerLetter"/>
      <w:lvlText w:val="%8."/>
      <w:lvlJc w:val="left"/>
      <w:pPr>
        <w:ind w:left="5760" w:hanging="360"/>
      </w:pPr>
    </w:lvl>
    <w:lvl w:ilvl="8" w:tplc="0F3E0450">
      <w:start w:val="1"/>
      <w:numFmt w:val="lowerRoman"/>
      <w:lvlText w:val="%9."/>
      <w:lvlJc w:val="right"/>
      <w:pPr>
        <w:ind w:left="6480" w:hanging="180"/>
      </w:pPr>
    </w:lvl>
  </w:abstractNum>
  <w:abstractNum w:abstractNumId="9" w15:restartNumberingAfterBreak="0">
    <w:nsid w:val="247F5DAC"/>
    <w:multiLevelType w:val="hybridMultilevel"/>
    <w:tmpl w:val="DECA7244"/>
    <w:lvl w:ilvl="0" w:tplc="E63C3F0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AA72E9"/>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75034"/>
    <w:multiLevelType w:val="hybridMultilevel"/>
    <w:tmpl w:val="2D906FD2"/>
    <w:lvl w:ilvl="0" w:tplc="2D9C2068">
      <w:start w:val="1"/>
      <w:numFmt w:val="upperLetter"/>
      <w:lvlText w:val="(%1)"/>
      <w:lvlJc w:val="left"/>
      <w:pPr>
        <w:ind w:left="720" w:hanging="360"/>
      </w:pPr>
    </w:lvl>
    <w:lvl w:ilvl="1" w:tplc="7FDA44F2">
      <w:start w:val="1"/>
      <w:numFmt w:val="lowerLetter"/>
      <w:lvlText w:val="%2."/>
      <w:lvlJc w:val="left"/>
      <w:pPr>
        <w:ind w:left="1440" w:hanging="360"/>
      </w:pPr>
    </w:lvl>
    <w:lvl w:ilvl="2" w:tplc="856E3F4C">
      <w:start w:val="1"/>
      <w:numFmt w:val="lowerRoman"/>
      <w:lvlText w:val="%3."/>
      <w:lvlJc w:val="right"/>
      <w:pPr>
        <w:ind w:left="2160" w:hanging="180"/>
      </w:pPr>
    </w:lvl>
    <w:lvl w:ilvl="3" w:tplc="A0DC9134">
      <w:start w:val="1"/>
      <w:numFmt w:val="decimal"/>
      <w:lvlText w:val="%4."/>
      <w:lvlJc w:val="left"/>
      <w:pPr>
        <w:ind w:left="2880" w:hanging="360"/>
      </w:pPr>
    </w:lvl>
    <w:lvl w:ilvl="4" w:tplc="FE407138">
      <w:start w:val="1"/>
      <w:numFmt w:val="lowerLetter"/>
      <w:lvlText w:val="%5."/>
      <w:lvlJc w:val="left"/>
      <w:pPr>
        <w:ind w:left="3600" w:hanging="360"/>
      </w:pPr>
    </w:lvl>
    <w:lvl w:ilvl="5" w:tplc="05864EA6">
      <w:start w:val="1"/>
      <w:numFmt w:val="lowerRoman"/>
      <w:lvlText w:val="%6."/>
      <w:lvlJc w:val="right"/>
      <w:pPr>
        <w:ind w:left="4320" w:hanging="180"/>
      </w:pPr>
    </w:lvl>
    <w:lvl w:ilvl="6" w:tplc="954AB028">
      <w:start w:val="1"/>
      <w:numFmt w:val="decimal"/>
      <w:lvlText w:val="%7."/>
      <w:lvlJc w:val="left"/>
      <w:pPr>
        <w:ind w:left="5040" w:hanging="360"/>
      </w:pPr>
    </w:lvl>
    <w:lvl w:ilvl="7" w:tplc="8AB6CF04">
      <w:start w:val="1"/>
      <w:numFmt w:val="lowerLetter"/>
      <w:lvlText w:val="%8."/>
      <w:lvlJc w:val="left"/>
      <w:pPr>
        <w:ind w:left="5760" w:hanging="360"/>
      </w:pPr>
    </w:lvl>
    <w:lvl w:ilvl="8" w:tplc="8B828D8E">
      <w:start w:val="1"/>
      <w:numFmt w:val="lowerRoman"/>
      <w:lvlText w:val="%9."/>
      <w:lvlJc w:val="right"/>
      <w:pPr>
        <w:ind w:left="6480" w:hanging="180"/>
      </w:pPr>
    </w:lvl>
  </w:abstractNum>
  <w:abstractNum w:abstractNumId="12" w15:restartNumberingAfterBreak="0">
    <w:nsid w:val="303C3B2D"/>
    <w:multiLevelType w:val="hybridMultilevel"/>
    <w:tmpl w:val="DDEC3EF8"/>
    <w:lvl w:ilvl="0" w:tplc="167E233E">
      <w:start w:val="1"/>
      <w:numFmt w:val="upperLetter"/>
      <w:lvlText w:val="(%1)"/>
      <w:lvlJc w:val="left"/>
      <w:pPr>
        <w:ind w:left="720" w:hanging="360"/>
      </w:pPr>
    </w:lvl>
    <w:lvl w:ilvl="1" w:tplc="47AAB07A">
      <w:start w:val="1"/>
      <w:numFmt w:val="lowerLetter"/>
      <w:lvlText w:val="%2."/>
      <w:lvlJc w:val="left"/>
      <w:pPr>
        <w:ind w:left="1440" w:hanging="360"/>
      </w:pPr>
    </w:lvl>
    <w:lvl w:ilvl="2" w:tplc="EFEE2BE6">
      <w:start w:val="1"/>
      <w:numFmt w:val="lowerRoman"/>
      <w:lvlText w:val="%3."/>
      <w:lvlJc w:val="right"/>
      <w:pPr>
        <w:ind w:left="2160" w:hanging="180"/>
      </w:pPr>
    </w:lvl>
    <w:lvl w:ilvl="3" w:tplc="79426D60">
      <w:start w:val="1"/>
      <w:numFmt w:val="decimal"/>
      <w:lvlText w:val="%4."/>
      <w:lvlJc w:val="left"/>
      <w:pPr>
        <w:ind w:left="2880" w:hanging="360"/>
      </w:pPr>
    </w:lvl>
    <w:lvl w:ilvl="4" w:tplc="6E24E72A">
      <w:start w:val="1"/>
      <w:numFmt w:val="lowerLetter"/>
      <w:lvlText w:val="%5."/>
      <w:lvlJc w:val="left"/>
      <w:pPr>
        <w:ind w:left="3600" w:hanging="360"/>
      </w:pPr>
    </w:lvl>
    <w:lvl w:ilvl="5" w:tplc="E2649B4E">
      <w:start w:val="1"/>
      <w:numFmt w:val="lowerRoman"/>
      <w:lvlText w:val="%6."/>
      <w:lvlJc w:val="right"/>
      <w:pPr>
        <w:ind w:left="4320" w:hanging="180"/>
      </w:pPr>
    </w:lvl>
    <w:lvl w:ilvl="6" w:tplc="8244FFA0">
      <w:start w:val="1"/>
      <w:numFmt w:val="decimal"/>
      <w:lvlText w:val="%7."/>
      <w:lvlJc w:val="left"/>
      <w:pPr>
        <w:ind w:left="5040" w:hanging="360"/>
      </w:pPr>
    </w:lvl>
    <w:lvl w:ilvl="7" w:tplc="498269DE">
      <w:start w:val="1"/>
      <w:numFmt w:val="lowerLetter"/>
      <w:lvlText w:val="%8."/>
      <w:lvlJc w:val="left"/>
      <w:pPr>
        <w:ind w:left="5760" w:hanging="360"/>
      </w:pPr>
    </w:lvl>
    <w:lvl w:ilvl="8" w:tplc="F6CA2740">
      <w:start w:val="1"/>
      <w:numFmt w:val="lowerRoman"/>
      <w:lvlText w:val="%9."/>
      <w:lvlJc w:val="right"/>
      <w:pPr>
        <w:ind w:left="6480" w:hanging="180"/>
      </w:pPr>
    </w:lvl>
  </w:abstractNum>
  <w:abstractNum w:abstractNumId="13" w15:restartNumberingAfterBreak="0">
    <w:nsid w:val="34137443"/>
    <w:multiLevelType w:val="hybridMultilevel"/>
    <w:tmpl w:val="8DAA227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515813"/>
    <w:multiLevelType w:val="hybridMultilevel"/>
    <w:tmpl w:val="F9F0164A"/>
    <w:lvl w:ilvl="0" w:tplc="840C3D52">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0A184F"/>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4E5215"/>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3608D6"/>
    <w:multiLevelType w:val="hybridMultilevel"/>
    <w:tmpl w:val="FEAE20F4"/>
    <w:lvl w:ilvl="0" w:tplc="72885E60">
      <w:start w:val="1"/>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904295"/>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0B4C4D"/>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630831"/>
    <w:multiLevelType w:val="hybridMultilevel"/>
    <w:tmpl w:val="46268A40"/>
    <w:lvl w:ilvl="0" w:tplc="F49A5B8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DD4F0E"/>
    <w:multiLevelType w:val="hybridMultilevel"/>
    <w:tmpl w:val="00866D1E"/>
    <w:lvl w:ilvl="0" w:tplc="86A847E6">
      <w:start w:val="1"/>
      <w:numFmt w:val="upperLetter"/>
      <w:lvlText w:val="(%1)"/>
      <w:lvlJc w:val="left"/>
      <w:pPr>
        <w:ind w:left="720" w:hanging="360"/>
      </w:pPr>
    </w:lvl>
    <w:lvl w:ilvl="1" w:tplc="B3A66506">
      <w:start w:val="1"/>
      <w:numFmt w:val="lowerLetter"/>
      <w:lvlText w:val="%2."/>
      <w:lvlJc w:val="left"/>
      <w:pPr>
        <w:ind w:left="1440" w:hanging="360"/>
      </w:pPr>
    </w:lvl>
    <w:lvl w:ilvl="2" w:tplc="1ADA69D6">
      <w:start w:val="1"/>
      <w:numFmt w:val="lowerRoman"/>
      <w:lvlText w:val="%3."/>
      <w:lvlJc w:val="right"/>
      <w:pPr>
        <w:ind w:left="2160" w:hanging="180"/>
      </w:pPr>
    </w:lvl>
    <w:lvl w:ilvl="3" w:tplc="8F3C5DF4">
      <w:start w:val="1"/>
      <w:numFmt w:val="decimal"/>
      <w:lvlText w:val="%4."/>
      <w:lvlJc w:val="left"/>
      <w:pPr>
        <w:ind w:left="2880" w:hanging="360"/>
      </w:pPr>
    </w:lvl>
    <w:lvl w:ilvl="4" w:tplc="DFBE3FFC">
      <w:start w:val="1"/>
      <w:numFmt w:val="lowerLetter"/>
      <w:lvlText w:val="%5."/>
      <w:lvlJc w:val="left"/>
      <w:pPr>
        <w:ind w:left="3600" w:hanging="360"/>
      </w:pPr>
    </w:lvl>
    <w:lvl w:ilvl="5" w:tplc="0172AB5C">
      <w:start w:val="1"/>
      <w:numFmt w:val="lowerRoman"/>
      <w:lvlText w:val="%6."/>
      <w:lvlJc w:val="right"/>
      <w:pPr>
        <w:ind w:left="4320" w:hanging="180"/>
      </w:pPr>
    </w:lvl>
    <w:lvl w:ilvl="6" w:tplc="73BEC752">
      <w:start w:val="1"/>
      <w:numFmt w:val="decimal"/>
      <w:lvlText w:val="%7."/>
      <w:lvlJc w:val="left"/>
      <w:pPr>
        <w:ind w:left="5040" w:hanging="360"/>
      </w:pPr>
    </w:lvl>
    <w:lvl w:ilvl="7" w:tplc="38244A50">
      <w:start w:val="1"/>
      <w:numFmt w:val="lowerLetter"/>
      <w:lvlText w:val="%8."/>
      <w:lvlJc w:val="left"/>
      <w:pPr>
        <w:ind w:left="5760" w:hanging="360"/>
      </w:pPr>
    </w:lvl>
    <w:lvl w:ilvl="8" w:tplc="71EE13F0">
      <w:start w:val="1"/>
      <w:numFmt w:val="lowerRoman"/>
      <w:lvlText w:val="%9."/>
      <w:lvlJc w:val="right"/>
      <w:pPr>
        <w:ind w:left="6480" w:hanging="180"/>
      </w:pPr>
    </w:lvl>
  </w:abstractNum>
  <w:abstractNum w:abstractNumId="22" w15:restartNumberingAfterBreak="0">
    <w:nsid w:val="6FF00A5E"/>
    <w:multiLevelType w:val="hybridMultilevel"/>
    <w:tmpl w:val="18E21B36"/>
    <w:lvl w:ilvl="0" w:tplc="84DC7E7E">
      <w:start w:val="1"/>
      <w:numFmt w:val="upp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15:restartNumberingAfterBreak="0">
    <w:nsid w:val="70DD2EE5"/>
    <w:multiLevelType w:val="hybridMultilevel"/>
    <w:tmpl w:val="859C28F2"/>
    <w:lvl w:ilvl="0" w:tplc="152EE64A">
      <w:start w:val="1"/>
      <w:numFmt w:val="upperLetter"/>
      <w:lvlText w:val="(%1)"/>
      <w:lvlJc w:val="left"/>
      <w:pPr>
        <w:ind w:left="720" w:hanging="360"/>
      </w:pPr>
    </w:lvl>
    <w:lvl w:ilvl="1" w:tplc="512EDB9C">
      <w:start w:val="1"/>
      <w:numFmt w:val="lowerLetter"/>
      <w:lvlText w:val="%2."/>
      <w:lvlJc w:val="left"/>
      <w:pPr>
        <w:ind w:left="1440" w:hanging="360"/>
      </w:pPr>
    </w:lvl>
    <w:lvl w:ilvl="2" w:tplc="A3F683E2">
      <w:start w:val="1"/>
      <w:numFmt w:val="lowerRoman"/>
      <w:lvlText w:val="%3."/>
      <w:lvlJc w:val="right"/>
      <w:pPr>
        <w:ind w:left="2160" w:hanging="180"/>
      </w:pPr>
    </w:lvl>
    <w:lvl w:ilvl="3" w:tplc="DEA29EF2">
      <w:start w:val="1"/>
      <w:numFmt w:val="decimal"/>
      <w:lvlText w:val="%4."/>
      <w:lvlJc w:val="left"/>
      <w:pPr>
        <w:ind w:left="2880" w:hanging="360"/>
      </w:pPr>
    </w:lvl>
    <w:lvl w:ilvl="4" w:tplc="175C751A">
      <w:start w:val="1"/>
      <w:numFmt w:val="lowerLetter"/>
      <w:lvlText w:val="%5."/>
      <w:lvlJc w:val="left"/>
      <w:pPr>
        <w:ind w:left="3600" w:hanging="360"/>
      </w:pPr>
    </w:lvl>
    <w:lvl w:ilvl="5" w:tplc="DAFEFE64">
      <w:start w:val="1"/>
      <w:numFmt w:val="lowerRoman"/>
      <w:lvlText w:val="%6."/>
      <w:lvlJc w:val="right"/>
      <w:pPr>
        <w:ind w:left="4320" w:hanging="180"/>
      </w:pPr>
    </w:lvl>
    <w:lvl w:ilvl="6" w:tplc="D5D4A236">
      <w:start w:val="1"/>
      <w:numFmt w:val="decimal"/>
      <w:lvlText w:val="%7."/>
      <w:lvlJc w:val="left"/>
      <w:pPr>
        <w:ind w:left="5040" w:hanging="360"/>
      </w:pPr>
    </w:lvl>
    <w:lvl w:ilvl="7" w:tplc="6232A7D6">
      <w:start w:val="1"/>
      <w:numFmt w:val="lowerLetter"/>
      <w:lvlText w:val="%8."/>
      <w:lvlJc w:val="left"/>
      <w:pPr>
        <w:ind w:left="5760" w:hanging="360"/>
      </w:pPr>
    </w:lvl>
    <w:lvl w:ilvl="8" w:tplc="67ACB9EE">
      <w:start w:val="1"/>
      <w:numFmt w:val="lowerRoman"/>
      <w:lvlText w:val="%9."/>
      <w:lvlJc w:val="right"/>
      <w:pPr>
        <w:ind w:left="6480" w:hanging="180"/>
      </w:pPr>
    </w:lvl>
  </w:abstractNum>
  <w:abstractNum w:abstractNumId="24" w15:restartNumberingAfterBreak="0">
    <w:nsid w:val="716E5F3D"/>
    <w:multiLevelType w:val="hybridMultilevel"/>
    <w:tmpl w:val="8DAA227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EA57D6"/>
    <w:multiLevelType w:val="hybridMultilevel"/>
    <w:tmpl w:val="E370CA56"/>
    <w:lvl w:ilvl="0" w:tplc="BCCA2AC6">
      <w:start w:val="1"/>
      <w:numFmt w:val="upperLetter"/>
      <w:lvlText w:val="(%1)"/>
      <w:lvlJc w:val="left"/>
      <w:pPr>
        <w:ind w:left="720" w:hanging="360"/>
      </w:pPr>
    </w:lvl>
    <w:lvl w:ilvl="1" w:tplc="5AFE5E2C">
      <w:start w:val="1"/>
      <w:numFmt w:val="lowerLetter"/>
      <w:lvlText w:val="%2."/>
      <w:lvlJc w:val="left"/>
      <w:pPr>
        <w:ind w:left="1440" w:hanging="360"/>
      </w:pPr>
    </w:lvl>
    <w:lvl w:ilvl="2" w:tplc="29761BEA">
      <w:start w:val="1"/>
      <w:numFmt w:val="lowerRoman"/>
      <w:lvlText w:val="%3."/>
      <w:lvlJc w:val="right"/>
      <w:pPr>
        <w:ind w:left="2160" w:hanging="180"/>
      </w:pPr>
    </w:lvl>
    <w:lvl w:ilvl="3" w:tplc="2AC88860">
      <w:start w:val="1"/>
      <w:numFmt w:val="decimal"/>
      <w:lvlText w:val="%4."/>
      <w:lvlJc w:val="left"/>
      <w:pPr>
        <w:ind w:left="2880" w:hanging="360"/>
      </w:pPr>
    </w:lvl>
    <w:lvl w:ilvl="4" w:tplc="6862D25A">
      <w:start w:val="1"/>
      <w:numFmt w:val="lowerLetter"/>
      <w:lvlText w:val="%5."/>
      <w:lvlJc w:val="left"/>
      <w:pPr>
        <w:ind w:left="3600" w:hanging="360"/>
      </w:pPr>
    </w:lvl>
    <w:lvl w:ilvl="5" w:tplc="70F85B68">
      <w:start w:val="1"/>
      <w:numFmt w:val="lowerRoman"/>
      <w:lvlText w:val="%6."/>
      <w:lvlJc w:val="right"/>
      <w:pPr>
        <w:ind w:left="4320" w:hanging="180"/>
      </w:pPr>
    </w:lvl>
    <w:lvl w:ilvl="6" w:tplc="30D84966">
      <w:start w:val="1"/>
      <w:numFmt w:val="decimal"/>
      <w:lvlText w:val="%7."/>
      <w:lvlJc w:val="left"/>
      <w:pPr>
        <w:ind w:left="5040" w:hanging="360"/>
      </w:pPr>
    </w:lvl>
    <w:lvl w:ilvl="7" w:tplc="25C20378">
      <w:start w:val="1"/>
      <w:numFmt w:val="lowerLetter"/>
      <w:lvlText w:val="%8."/>
      <w:lvlJc w:val="left"/>
      <w:pPr>
        <w:ind w:left="5760" w:hanging="360"/>
      </w:pPr>
    </w:lvl>
    <w:lvl w:ilvl="8" w:tplc="7DFEEEAC">
      <w:start w:val="1"/>
      <w:numFmt w:val="lowerRoman"/>
      <w:lvlText w:val="%9."/>
      <w:lvlJc w:val="right"/>
      <w:pPr>
        <w:ind w:left="6480" w:hanging="180"/>
      </w:pPr>
    </w:lvl>
  </w:abstractNum>
  <w:abstractNum w:abstractNumId="26" w15:restartNumberingAfterBreak="0">
    <w:nsid w:val="77FA05A8"/>
    <w:multiLevelType w:val="hybridMultilevel"/>
    <w:tmpl w:val="AF4EAF64"/>
    <w:lvl w:ilvl="0" w:tplc="3552D922">
      <w:start w:val="1"/>
      <w:numFmt w:val="bullet"/>
      <w:lvlText w:val="&gt;"/>
      <w:lvlJc w:val="left"/>
      <w:pPr>
        <w:ind w:left="1080" w:hanging="360"/>
      </w:pPr>
      <w:rPr>
        <w:rFonts w:ascii="STIX Two Text" w:eastAsiaTheme="minorEastAsia" w:hAnsi="STIX Two Text"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8E53C7D"/>
    <w:multiLevelType w:val="hybridMultilevel"/>
    <w:tmpl w:val="6B52CB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EE6B05"/>
    <w:multiLevelType w:val="hybridMultilevel"/>
    <w:tmpl w:val="8DAA227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945A9D"/>
    <w:multiLevelType w:val="hybridMultilevel"/>
    <w:tmpl w:val="8DAA2270"/>
    <w:lvl w:ilvl="0" w:tplc="1B9ED0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D634CE"/>
    <w:multiLevelType w:val="hybridMultilevel"/>
    <w:tmpl w:val="1C928DCA"/>
    <w:lvl w:ilvl="0" w:tplc="0406000F">
      <w:start w:val="1"/>
      <w:numFmt w:val="decimal"/>
      <w:lvlText w:val="%1."/>
      <w:lvlJc w:val="lef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1" w15:restartNumberingAfterBreak="0">
    <w:nsid w:val="7C0A7191"/>
    <w:multiLevelType w:val="hybridMultilevel"/>
    <w:tmpl w:val="46268A40"/>
    <w:lvl w:ilvl="0" w:tplc="F49A5B8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7969425">
    <w:abstractNumId w:val="0"/>
  </w:num>
  <w:num w:numId="2" w16cid:durableId="850870585">
    <w:abstractNumId w:val="3"/>
  </w:num>
  <w:num w:numId="3" w16cid:durableId="1701275448">
    <w:abstractNumId w:val="21"/>
  </w:num>
  <w:num w:numId="4" w16cid:durableId="1980573842">
    <w:abstractNumId w:val="11"/>
  </w:num>
  <w:num w:numId="5" w16cid:durableId="1739010851">
    <w:abstractNumId w:val="25"/>
  </w:num>
  <w:num w:numId="6" w16cid:durableId="1712875192">
    <w:abstractNumId w:val="23"/>
  </w:num>
  <w:num w:numId="7" w16cid:durableId="1124538319">
    <w:abstractNumId w:val="22"/>
  </w:num>
  <w:num w:numId="8" w16cid:durableId="1166045316">
    <w:abstractNumId w:val="8"/>
  </w:num>
  <w:num w:numId="9" w16cid:durableId="525602344">
    <w:abstractNumId w:val="12"/>
  </w:num>
  <w:num w:numId="10" w16cid:durableId="1794135729">
    <w:abstractNumId w:val="17"/>
  </w:num>
  <w:num w:numId="11" w16cid:durableId="1922717736">
    <w:abstractNumId w:val="4"/>
  </w:num>
  <w:num w:numId="12" w16cid:durableId="459804192">
    <w:abstractNumId w:val="20"/>
  </w:num>
  <w:num w:numId="13" w16cid:durableId="1032151637">
    <w:abstractNumId w:val="31"/>
  </w:num>
  <w:num w:numId="14" w16cid:durableId="315846312">
    <w:abstractNumId w:val="14"/>
  </w:num>
  <w:num w:numId="15" w16cid:durableId="1661806675">
    <w:abstractNumId w:val="13"/>
  </w:num>
  <w:num w:numId="16" w16cid:durableId="1329409208">
    <w:abstractNumId w:val="7"/>
  </w:num>
  <w:num w:numId="17" w16cid:durableId="2138453844">
    <w:abstractNumId w:val="16"/>
  </w:num>
  <w:num w:numId="18" w16cid:durableId="1338456135">
    <w:abstractNumId w:val="10"/>
  </w:num>
  <w:num w:numId="19" w16cid:durableId="1159462915">
    <w:abstractNumId w:val="19"/>
  </w:num>
  <w:num w:numId="20" w16cid:durableId="357437060">
    <w:abstractNumId w:val="29"/>
  </w:num>
  <w:num w:numId="21" w16cid:durableId="169101999">
    <w:abstractNumId w:val="2"/>
  </w:num>
  <w:num w:numId="22" w16cid:durableId="1248004596">
    <w:abstractNumId w:val="1"/>
  </w:num>
  <w:num w:numId="23" w16cid:durableId="548764830">
    <w:abstractNumId w:val="28"/>
  </w:num>
  <w:num w:numId="24" w16cid:durableId="625165750">
    <w:abstractNumId w:val="15"/>
  </w:num>
  <w:num w:numId="25" w16cid:durableId="1583876289">
    <w:abstractNumId w:val="18"/>
  </w:num>
  <w:num w:numId="26" w16cid:durableId="705252101">
    <w:abstractNumId w:val="24"/>
  </w:num>
  <w:num w:numId="27" w16cid:durableId="600338832">
    <w:abstractNumId w:val="30"/>
  </w:num>
  <w:num w:numId="28" w16cid:durableId="1019818417">
    <w:abstractNumId w:val="9"/>
  </w:num>
  <w:num w:numId="29" w16cid:durableId="1832063290">
    <w:abstractNumId w:val="5"/>
  </w:num>
  <w:num w:numId="30" w16cid:durableId="1750954784">
    <w:abstractNumId w:val="6"/>
  </w:num>
  <w:num w:numId="31" w16cid:durableId="426848540">
    <w:abstractNumId w:val="27"/>
  </w:num>
  <w:num w:numId="32" w16cid:durableId="174741549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sine Hermann">
    <w15:presenceInfo w15:providerId="Windows Live" w15:userId="ca603be85ab1b3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lt;/Style&gt;&lt;LeftDelim&gt;{&lt;/LeftDelim&gt;&lt;RightDelim&gt;}&lt;/RightDelim&gt;&lt;FontName&gt;STIX Two Tex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5xzr5prx09rz4ex9x2vssxl5tf9daezarrw&quot;&gt;My EndNote Library_Tremor&lt;record-ids&gt;&lt;item&gt;360&lt;/item&gt;&lt;item&gt;455&lt;/item&gt;&lt;item&gt;468&lt;/item&gt;&lt;item&gt;964&lt;/item&gt;&lt;item&gt;968&lt;/item&gt;&lt;item&gt;970&lt;/item&gt;&lt;item&gt;1043&lt;/item&gt;&lt;item&gt;1136&lt;/item&gt;&lt;item&gt;1140&lt;/item&gt;&lt;item&gt;1192&lt;/item&gt;&lt;item&gt;1247&lt;/item&gt;&lt;item&gt;1263&lt;/item&gt;&lt;item&gt;1314&lt;/item&gt;&lt;item&gt;1317&lt;/item&gt;&lt;item&gt;1617&lt;/item&gt;&lt;item&gt;1630&lt;/item&gt;&lt;item&gt;1632&lt;/item&gt;&lt;item&gt;1654&lt;/item&gt;&lt;item&gt;1683&lt;/item&gt;&lt;item&gt;1742&lt;/item&gt;&lt;item&gt;1743&lt;/item&gt;&lt;item&gt;1744&lt;/item&gt;&lt;item&gt;1745&lt;/item&gt;&lt;item&gt;1767&lt;/item&gt;&lt;item&gt;1771&lt;/item&gt;&lt;item&gt;1772&lt;/item&gt;&lt;/record-ids&gt;&lt;/item&gt;&lt;/Libraries&gt;"/>
  </w:docVars>
  <w:rsids>
    <w:rsidRoot w:val="00BF7C64"/>
    <w:rsid w:val="00000AF5"/>
    <w:rsid w:val="00000C83"/>
    <w:rsid w:val="00001E82"/>
    <w:rsid w:val="0000468F"/>
    <w:rsid w:val="00005D5B"/>
    <w:rsid w:val="0001097D"/>
    <w:rsid w:val="000123DF"/>
    <w:rsid w:val="000138A9"/>
    <w:rsid w:val="00014D45"/>
    <w:rsid w:val="000150E1"/>
    <w:rsid w:val="0001513A"/>
    <w:rsid w:val="000157D1"/>
    <w:rsid w:val="000167B4"/>
    <w:rsid w:val="00017635"/>
    <w:rsid w:val="000201D5"/>
    <w:rsid w:val="00020EC7"/>
    <w:rsid w:val="00020F5C"/>
    <w:rsid w:val="0002132C"/>
    <w:rsid w:val="0002231E"/>
    <w:rsid w:val="0002247C"/>
    <w:rsid w:val="000243C9"/>
    <w:rsid w:val="0002552F"/>
    <w:rsid w:val="000260E2"/>
    <w:rsid w:val="00032A74"/>
    <w:rsid w:val="00032D9D"/>
    <w:rsid w:val="000335F0"/>
    <w:rsid w:val="0003647A"/>
    <w:rsid w:val="000364AF"/>
    <w:rsid w:val="000374E9"/>
    <w:rsid w:val="0004076E"/>
    <w:rsid w:val="00041065"/>
    <w:rsid w:val="00041920"/>
    <w:rsid w:val="0004275E"/>
    <w:rsid w:val="00042C50"/>
    <w:rsid w:val="000511AE"/>
    <w:rsid w:val="00052BFB"/>
    <w:rsid w:val="000544A4"/>
    <w:rsid w:val="00054C03"/>
    <w:rsid w:val="000553B4"/>
    <w:rsid w:val="0005669F"/>
    <w:rsid w:val="000617D7"/>
    <w:rsid w:val="00061AF4"/>
    <w:rsid w:val="00062C34"/>
    <w:rsid w:val="00062C8C"/>
    <w:rsid w:val="00064CF1"/>
    <w:rsid w:val="00066C56"/>
    <w:rsid w:val="00067166"/>
    <w:rsid w:val="000672FE"/>
    <w:rsid w:val="00071A58"/>
    <w:rsid w:val="00073E3D"/>
    <w:rsid w:val="0007613A"/>
    <w:rsid w:val="00076A94"/>
    <w:rsid w:val="00077587"/>
    <w:rsid w:val="0008295E"/>
    <w:rsid w:val="0008325D"/>
    <w:rsid w:val="00083DD2"/>
    <w:rsid w:val="00085AD2"/>
    <w:rsid w:val="00085D42"/>
    <w:rsid w:val="00086463"/>
    <w:rsid w:val="0008690E"/>
    <w:rsid w:val="00087CC1"/>
    <w:rsid w:val="00087EE0"/>
    <w:rsid w:val="0009155E"/>
    <w:rsid w:val="00091FF1"/>
    <w:rsid w:val="00092933"/>
    <w:rsid w:val="00092DE8"/>
    <w:rsid w:val="000932EC"/>
    <w:rsid w:val="00093E7F"/>
    <w:rsid w:val="000958EF"/>
    <w:rsid w:val="000966A3"/>
    <w:rsid w:val="000976DD"/>
    <w:rsid w:val="000A056D"/>
    <w:rsid w:val="000A1118"/>
    <w:rsid w:val="000A139C"/>
    <w:rsid w:val="000A1FAE"/>
    <w:rsid w:val="000A3583"/>
    <w:rsid w:val="000A4369"/>
    <w:rsid w:val="000A534D"/>
    <w:rsid w:val="000B1B4D"/>
    <w:rsid w:val="000B1BBB"/>
    <w:rsid w:val="000B25F3"/>
    <w:rsid w:val="000B349B"/>
    <w:rsid w:val="000B4911"/>
    <w:rsid w:val="000B61CD"/>
    <w:rsid w:val="000B7EA5"/>
    <w:rsid w:val="000C0413"/>
    <w:rsid w:val="000C07B4"/>
    <w:rsid w:val="000C3034"/>
    <w:rsid w:val="000C386B"/>
    <w:rsid w:val="000C394B"/>
    <w:rsid w:val="000C5483"/>
    <w:rsid w:val="000C65E7"/>
    <w:rsid w:val="000C7B6A"/>
    <w:rsid w:val="000C7D38"/>
    <w:rsid w:val="000D0E98"/>
    <w:rsid w:val="000D5B0F"/>
    <w:rsid w:val="000D6001"/>
    <w:rsid w:val="000D74F2"/>
    <w:rsid w:val="000E2282"/>
    <w:rsid w:val="000E2C06"/>
    <w:rsid w:val="000E2EB5"/>
    <w:rsid w:val="000E38D9"/>
    <w:rsid w:val="000E44D9"/>
    <w:rsid w:val="000E46D8"/>
    <w:rsid w:val="000E57D7"/>
    <w:rsid w:val="000F026D"/>
    <w:rsid w:val="000F0F0D"/>
    <w:rsid w:val="000F15B4"/>
    <w:rsid w:val="000F622A"/>
    <w:rsid w:val="000F6DD9"/>
    <w:rsid w:val="000F6EF8"/>
    <w:rsid w:val="001015AF"/>
    <w:rsid w:val="00101CF0"/>
    <w:rsid w:val="00101F99"/>
    <w:rsid w:val="00102505"/>
    <w:rsid w:val="00102632"/>
    <w:rsid w:val="00103B38"/>
    <w:rsid w:val="001041E3"/>
    <w:rsid w:val="001059D3"/>
    <w:rsid w:val="001065B0"/>
    <w:rsid w:val="0010683F"/>
    <w:rsid w:val="00107340"/>
    <w:rsid w:val="0011255E"/>
    <w:rsid w:val="0011321A"/>
    <w:rsid w:val="00113DCE"/>
    <w:rsid w:val="001144BD"/>
    <w:rsid w:val="00115F43"/>
    <w:rsid w:val="00116AE1"/>
    <w:rsid w:val="00122A1E"/>
    <w:rsid w:val="00124A28"/>
    <w:rsid w:val="00125E12"/>
    <w:rsid w:val="00130995"/>
    <w:rsid w:val="00131265"/>
    <w:rsid w:val="00131AE5"/>
    <w:rsid w:val="00135578"/>
    <w:rsid w:val="00140B57"/>
    <w:rsid w:val="00140C9A"/>
    <w:rsid w:val="001418D1"/>
    <w:rsid w:val="001422EC"/>
    <w:rsid w:val="00142E6D"/>
    <w:rsid w:val="00144D4F"/>
    <w:rsid w:val="0014754A"/>
    <w:rsid w:val="0015052A"/>
    <w:rsid w:val="00153AA8"/>
    <w:rsid w:val="00156633"/>
    <w:rsid w:val="00157FAE"/>
    <w:rsid w:val="0016011D"/>
    <w:rsid w:val="00160DC3"/>
    <w:rsid w:val="00161A61"/>
    <w:rsid w:val="001645E0"/>
    <w:rsid w:val="00167E83"/>
    <w:rsid w:val="001723F9"/>
    <w:rsid w:val="00172436"/>
    <w:rsid w:val="00180850"/>
    <w:rsid w:val="0018237A"/>
    <w:rsid w:val="00183194"/>
    <w:rsid w:val="00183225"/>
    <w:rsid w:val="001843E2"/>
    <w:rsid w:val="00185AD1"/>
    <w:rsid w:val="00186510"/>
    <w:rsid w:val="001878A5"/>
    <w:rsid w:val="0019108D"/>
    <w:rsid w:val="001912EA"/>
    <w:rsid w:val="00192392"/>
    <w:rsid w:val="001945D4"/>
    <w:rsid w:val="0019494A"/>
    <w:rsid w:val="001957F0"/>
    <w:rsid w:val="0019643D"/>
    <w:rsid w:val="001968CC"/>
    <w:rsid w:val="00197CDB"/>
    <w:rsid w:val="001A010D"/>
    <w:rsid w:val="001A156E"/>
    <w:rsid w:val="001A2869"/>
    <w:rsid w:val="001A3DA8"/>
    <w:rsid w:val="001A4B0F"/>
    <w:rsid w:val="001A5BB1"/>
    <w:rsid w:val="001A5D2E"/>
    <w:rsid w:val="001B02BF"/>
    <w:rsid w:val="001B1EC0"/>
    <w:rsid w:val="001B1F33"/>
    <w:rsid w:val="001B304E"/>
    <w:rsid w:val="001B3804"/>
    <w:rsid w:val="001B4535"/>
    <w:rsid w:val="001B478E"/>
    <w:rsid w:val="001B63AA"/>
    <w:rsid w:val="001B6574"/>
    <w:rsid w:val="001B6651"/>
    <w:rsid w:val="001B7BAF"/>
    <w:rsid w:val="001C0517"/>
    <w:rsid w:val="001C0BA6"/>
    <w:rsid w:val="001C20CC"/>
    <w:rsid w:val="001C4A5C"/>
    <w:rsid w:val="001C5415"/>
    <w:rsid w:val="001C6D4B"/>
    <w:rsid w:val="001C6E7F"/>
    <w:rsid w:val="001D0572"/>
    <w:rsid w:val="001D0759"/>
    <w:rsid w:val="001D0B42"/>
    <w:rsid w:val="001D155D"/>
    <w:rsid w:val="001D32CD"/>
    <w:rsid w:val="001D3DDB"/>
    <w:rsid w:val="001D5537"/>
    <w:rsid w:val="001D6091"/>
    <w:rsid w:val="001D6234"/>
    <w:rsid w:val="001D7F03"/>
    <w:rsid w:val="001E047B"/>
    <w:rsid w:val="001E04AF"/>
    <w:rsid w:val="001E0CFF"/>
    <w:rsid w:val="001E0D08"/>
    <w:rsid w:val="001E1B46"/>
    <w:rsid w:val="001E1B58"/>
    <w:rsid w:val="001E1C27"/>
    <w:rsid w:val="001E2C58"/>
    <w:rsid w:val="001E7770"/>
    <w:rsid w:val="001F0555"/>
    <w:rsid w:val="001F0862"/>
    <w:rsid w:val="001F0950"/>
    <w:rsid w:val="001F1576"/>
    <w:rsid w:val="001F1A92"/>
    <w:rsid w:val="001F43CC"/>
    <w:rsid w:val="001F5378"/>
    <w:rsid w:val="001F543C"/>
    <w:rsid w:val="001F5C33"/>
    <w:rsid w:val="001F7120"/>
    <w:rsid w:val="001F7628"/>
    <w:rsid w:val="001F7739"/>
    <w:rsid w:val="0020014E"/>
    <w:rsid w:val="00201B22"/>
    <w:rsid w:val="002045DC"/>
    <w:rsid w:val="002065AC"/>
    <w:rsid w:val="00207698"/>
    <w:rsid w:val="00211116"/>
    <w:rsid w:val="00211B7E"/>
    <w:rsid w:val="00211D71"/>
    <w:rsid w:val="00212841"/>
    <w:rsid w:val="00213A6C"/>
    <w:rsid w:val="00215276"/>
    <w:rsid w:val="00216760"/>
    <w:rsid w:val="0021767C"/>
    <w:rsid w:val="00224678"/>
    <w:rsid w:val="002247C2"/>
    <w:rsid w:val="002259C4"/>
    <w:rsid w:val="002331A1"/>
    <w:rsid w:val="002337AD"/>
    <w:rsid w:val="00235B1B"/>
    <w:rsid w:val="0023657C"/>
    <w:rsid w:val="0023684F"/>
    <w:rsid w:val="00236C72"/>
    <w:rsid w:val="00237A7D"/>
    <w:rsid w:val="00237EBC"/>
    <w:rsid w:val="002413BB"/>
    <w:rsid w:val="0024372A"/>
    <w:rsid w:val="00244A64"/>
    <w:rsid w:val="00245246"/>
    <w:rsid w:val="0024602B"/>
    <w:rsid w:val="002463EE"/>
    <w:rsid w:val="00250306"/>
    <w:rsid w:val="0025102A"/>
    <w:rsid w:val="0025214B"/>
    <w:rsid w:val="0025219F"/>
    <w:rsid w:val="00252EF6"/>
    <w:rsid w:val="00255A3E"/>
    <w:rsid w:val="0025695D"/>
    <w:rsid w:val="002574E3"/>
    <w:rsid w:val="00257E25"/>
    <w:rsid w:val="0026279F"/>
    <w:rsid w:val="00262E0C"/>
    <w:rsid w:val="00263765"/>
    <w:rsid w:val="002641BB"/>
    <w:rsid w:val="00267434"/>
    <w:rsid w:val="00267ADB"/>
    <w:rsid w:val="00270316"/>
    <w:rsid w:val="00270E4C"/>
    <w:rsid w:val="0027284E"/>
    <w:rsid w:val="00273365"/>
    <w:rsid w:val="002736E0"/>
    <w:rsid w:val="00274705"/>
    <w:rsid w:val="0027778A"/>
    <w:rsid w:val="00277A48"/>
    <w:rsid w:val="00280002"/>
    <w:rsid w:val="0028195D"/>
    <w:rsid w:val="0028249F"/>
    <w:rsid w:val="002828A6"/>
    <w:rsid w:val="002839EA"/>
    <w:rsid w:val="00286DDD"/>
    <w:rsid w:val="00287937"/>
    <w:rsid w:val="00290C05"/>
    <w:rsid w:val="00291B23"/>
    <w:rsid w:val="00293419"/>
    <w:rsid w:val="00293FD3"/>
    <w:rsid w:val="002940EA"/>
    <w:rsid w:val="002952CB"/>
    <w:rsid w:val="00295E79"/>
    <w:rsid w:val="00296025"/>
    <w:rsid w:val="002A1DD3"/>
    <w:rsid w:val="002A2CDA"/>
    <w:rsid w:val="002A4566"/>
    <w:rsid w:val="002B1025"/>
    <w:rsid w:val="002B1B06"/>
    <w:rsid w:val="002B2B7C"/>
    <w:rsid w:val="002B3CA6"/>
    <w:rsid w:val="002B52DE"/>
    <w:rsid w:val="002C21B3"/>
    <w:rsid w:val="002C2DBE"/>
    <w:rsid w:val="002C3E13"/>
    <w:rsid w:val="002C40BA"/>
    <w:rsid w:val="002C41DE"/>
    <w:rsid w:val="002C4C0E"/>
    <w:rsid w:val="002C70D7"/>
    <w:rsid w:val="002C72AD"/>
    <w:rsid w:val="002C76E7"/>
    <w:rsid w:val="002D0413"/>
    <w:rsid w:val="002D08E4"/>
    <w:rsid w:val="002D10CB"/>
    <w:rsid w:val="002D191C"/>
    <w:rsid w:val="002D2398"/>
    <w:rsid w:val="002D33DE"/>
    <w:rsid w:val="002D3CCA"/>
    <w:rsid w:val="002D541A"/>
    <w:rsid w:val="002D7342"/>
    <w:rsid w:val="002D7AEB"/>
    <w:rsid w:val="002E2438"/>
    <w:rsid w:val="002E28EA"/>
    <w:rsid w:val="002E3EB2"/>
    <w:rsid w:val="002E5400"/>
    <w:rsid w:val="002E5AC8"/>
    <w:rsid w:val="002E5BA9"/>
    <w:rsid w:val="002E75BA"/>
    <w:rsid w:val="002F16D2"/>
    <w:rsid w:val="002F2ABD"/>
    <w:rsid w:val="002F3E5D"/>
    <w:rsid w:val="002F3F76"/>
    <w:rsid w:val="002F517D"/>
    <w:rsid w:val="002F5C18"/>
    <w:rsid w:val="002F5C7F"/>
    <w:rsid w:val="00303813"/>
    <w:rsid w:val="0030482C"/>
    <w:rsid w:val="00305F5F"/>
    <w:rsid w:val="003069B7"/>
    <w:rsid w:val="00307554"/>
    <w:rsid w:val="00307722"/>
    <w:rsid w:val="003106D5"/>
    <w:rsid w:val="00314459"/>
    <w:rsid w:val="00314906"/>
    <w:rsid w:val="00315AF5"/>
    <w:rsid w:val="003161E0"/>
    <w:rsid w:val="00316AAA"/>
    <w:rsid w:val="00316CF2"/>
    <w:rsid w:val="00317151"/>
    <w:rsid w:val="0031733C"/>
    <w:rsid w:val="00317FB7"/>
    <w:rsid w:val="00320FC0"/>
    <w:rsid w:val="00321495"/>
    <w:rsid w:val="00325F17"/>
    <w:rsid w:val="003263E4"/>
    <w:rsid w:val="003268D5"/>
    <w:rsid w:val="00327E4F"/>
    <w:rsid w:val="00330D9E"/>
    <w:rsid w:val="0033253B"/>
    <w:rsid w:val="00335938"/>
    <w:rsid w:val="00337E8A"/>
    <w:rsid w:val="00341CCA"/>
    <w:rsid w:val="00343E84"/>
    <w:rsid w:val="0034549F"/>
    <w:rsid w:val="003460E7"/>
    <w:rsid w:val="00346B56"/>
    <w:rsid w:val="00347FCB"/>
    <w:rsid w:val="00350B4B"/>
    <w:rsid w:val="00352C48"/>
    <w:rsid w:val="00355531"/>
    <w:rsid w:val="003558FB"/>
    <w:rsid w:val="003619D4"/>
    <w:rsid w:val="00363EC1"/>
    <w:rsid w:val="00363FB8"/>
    <w:rsid w:val="00364686"/>
    <w:rsid w:val="00364862"/>
    <w:rsid w:val="00366BE4"/>
    <w:rsid w:val="00367F4F"/>
    <w:rsid w:val="0037185C"/>
    <w:rsid w:val="00371DEA"/>
    <w:rsid w:val="00371DED"/>
    <w:rsid w:val="0037296E"/>
    <w:rsid w:val="00374DA1"/>
    <w:rsid w:val="00375DAF"/>
    <w:rsid w:val="00376B90"/>
    <w:rsid w:val="00383A9B"/>
    <w:rsid w:val="00383D47"/>
    <w:rsid w:val="003843A3"/>
    <w:rsid w:val="003865B1"/>
    <w:rsid w:val="00386659"/>
    <w:rsid w:val="00390657"/>
    <w:rsid w:val="00390E2F"/>
    <w:rsid w:val="003915B5"/>
    <w:rsid w:val="0039227E"/>
    <w:rsid w:val="00392652"/>
    <w:rsid w:val="00393D91"/>
    <w:rsid w:val="00395199"/>
    <w:rsid w:val="00395E71"/>
    <w:rsid w:val="00397767"/>
    <w:rsid w:val="003A3350"/>
    <w:rsid w:val="003A469A"/>
    <w:rsid w:val="003A57DC"/>
    <w:rsid w:val="003A5EC8"/>
    <w:rsid w:val="003A74B3"/>
    <w:rsid w:val="003B04D8"/>
    <w:rsid w:val="003B37E5"/>
    <w:rsid w:val="003B5A10"/>
    <w:rsid w:val="003B5FD1"/>
    <w:rsid w:val="003B6987"/>
    <w:rsid w:val="003B6BFB"/>
    <w:rsid w:val="003B6E97"/>
    <w:rsid w:val="003B750A"/>
    <w:rsid w:val="003C11CC"/>
    <w:rsid w:val="003C5216"/>
    <w:rsid w:val="003C581F"/>
    <w:rsid w:val="003C5A7C"/>
    <w:rsid w:val="003C753B"/>
    <w:rsid w:val="003D1B5B"/>
    <w:rsid w:val="003D5F8A"/>
    <w:rsid w:val="003D6B2A"/>
    <w:rsid w:val="003E0533"/>
    <w:rsid w:val="003E0854"/>
    <w:rsid w:val="003E1391"/>
    <w:rsid w:val="003E14BD"/>
    <w:rsid w:val="003E177D"/>
    <w:rsid w:val="003E2A41"/>
    <w:rsid w:val="003E2B66"/>
    <w:rsid w:val="003E538C"/>
    <w:rsid w:val="003E5E77"/>
    <w:rsid w:val="003E7CA3"/>
    <w:rsid w:val="003F1410"/>
    <w:rsid w:val="003F40EB"/>
    <w:rsid w:val="003F5004"/>
    <w:rsid w:val="003F70B7"/>
    <w:rsid w:val="00400FEA"/>
    <w:rsid w:val="00401154"/>
    <w:rsid w:val="00401A82"/>
    <w:rsid w:val="00401BC8"/>
    <w:rsid w:val="004027C8"/>
    <w:rsid w:val="00403343"/>
    <w:rsid w:val="004035DA"/>
    <w:rsid w:val="00403C53"/>
    <w:rsid w:val="004043EB"/>
    <w:rsid w:val="00404A3B"/>
    <w:rsid w:val="004055A1"/>
    <w:rsid w:val="004058B0"/>
    <w:rsid w:val="00405DAE"/>
    <w:rsid w:val="004139D4"/>
    <w:rsid w:val="00414970"/>
    <w:rsid w:val="004152DC"/>
    <w:rsid w:val="00417986"/>
    <w:rsid w:val="004203AD"/>
    <w:rsid w:val="00420836"/>
    <w:rsid w:val="00421D8C"/>
    <w:rsid w:val="00425381"/>
    <w:rsid w:val="00425607"/>
    <w:rsid w:val="00431137"/>
    <w:rsid w:val="00433159"/>
    <w:rsid w:val="00433811"/>
    <w:rsid w:val="00434AAF"/>
    <w:rsid w:val="00435DD6"/>
    <w:rsid w:val="004360DE"/>
    <w:rsid w:val="004365DE"/>
    <w:rsid w:val="00437C6F"/>
    <w:rsid w:val="00441307"/>
    <w:rsid w:val="00441C5E"/>
    <w:rsid w:val="00441D6E"/>
    <w:rsid w:val="0044269D"/>
    <w:rsid w:val="00443323"/>
    <w:rsid w:val="004447E5"/>
    <w:rsid w:val="00444B14"/>
    <w:rsid w:val="00444C27"/>
    <w:rsid w:val="00444F58"/>
    <w:rsid w:val="00447711"/>
    <w:rsid w:val="00451E7D"/>
    <w:rsid w:val="0045232F"/>
    <w:rsid w:val="00456133"/>
    <w:rsid w:val="0045639C"/>
    <w:rsid w:val="0045734E"/>
    <w:rsid w:val="0045764B"/>
    <w:rsid w:val="0046330C"/>
    <w:rsid w:val="00464385"/>
    <w:rsid w:val="004675D1"/>
    <w:rsid w:val="00470193"/>
    <w:rsid w:val="00470694"/>
    <w:rsid w:val="004725BB"/>
    <w:rsid w:val="00472747"/>
    <w:rsid w:val="00474CE4"/>
    <w:rsid w:val="004760E9"/>
    <w:rsid w:val="00476C99"/>
    <w:rsid w:val="004802A4"/>
    <w:rsid w:val="0048069B"/>
    <w:rsid w:val="00481DD1"/>
    <w:rsid w:val="00483508"/>
    <w:rsid w:val="00484298"/>
    <w:rsid w:val="0048497C"/>
    <w:rsid w:val="00484EE4"/>
    <w:rsid w:val="00485DEC"/>
    <w:rsid w:val="0048606E"/>
    <w:rsid w:val="00491F37"/>
    <w:rsid w:val="00493CFE"/>
    <w:rsid w:val="004947E0"/>
    <w:rsid w:val="00494C41"/>
    <w:rsid w:val="004966D2"/>
    <w:rsid w:val="004A3A8E"/>
    <w:rsid w:val="004A54BB"/>
    <w:rsid w:val="004A7F5A"/>
    <w:rsid w:val="004B07AC"/>
    <w:rsid w:val="004B3CE1"/>
    <w:rsid w:val="004B43BC"/>
    <w:rsid w:val="004B471A"/>
    <w:rsid w:val="004B4CA3"/>
    <w:rsid w:val="004B522C"/>
    <w:rsid w:val="004B5EB1"/>
    <w:rsid w:val="004B61BF"/>
    <w:rsid w:val="004B6F4E"/>
    <w:rsid w:val="004C058F"/>
    <w:rsid w:val="004C08D8"/>
    <w:rsid w:val="004C1610"/>
    <w:rsid w:val="004C1974"/>
    <w:rsid w:val="004C6144"/>
    <w:rsid w:val="004C6B41"/>
    <w:rsid w:val="004C7552"/>
    <w:rsid w:val="004C7D1B"/>
    <w:rsid w:val="004D0E63"/>
    <w:rsid w:val="004D1CE6"/>
    <w:rsid w:val="004D3349"/>
    <w:rsid w:val="004D455F"/>
    <w:rsid w:val="004D6598"/>
    <w:rsid w:val="004D7E93"/>
    <w:rsid w:val="004E0A6F"/>
    <w:rsid w:val="004E1383"/>
    <w:rsid w:val="004E2739"/>
    <w:rsid w:val="004E2B27"/>
    <w:rsid w:val="004E49F5"/>
    <w:rsid w:val="004E50C2"/>
    <w:rsid w:val="004E5FD3"/>
    <w:rsid w:val="004F0D09"/>
    <w:rsid w:val="004F18A8"/>
    <w:rsid w:val="004F1B9D"/>
    <w:rsid w:val="004F339C"/>
    <w:rsid w:val="004F524C"/>
    <w:rsid w:val="0050091E"/>
    <w:rsid w:val="00502C83"/>
    <w:rsid w:val="00503926"/>
    <w:rsid w:val="00504091"/>
    <w:rsid w:val="00504DFB"/>
    <w:rsid w:val="00506E07"/>
    <w:rsid w:val="00510292"/>
    <w:rsid w:val="005104F6"/>
    <w:rsid w:val="00511136"/>
    <w:rsid w:val="00512DB7"/>
    <w:rsid w:val="005131C7"/>
    <w:rsid w:val="00513932"/>
    <w:rsid w:val="0051394E"/>
    <w:rsid w:val="00514485"/>
    <w:rsid w:val="00515589"/>
    <w:rsid w:val="0052005A"/>
    <w:rsid w:val="005207A8"/>
    <w:rsid w:val="00520ECA"/>
    <w:rsid w:val="00522156"/>
    <w:rsid w:val="00522634"/>
    <w:rsid w:val="00524BCB"/>
    <w:rsid w:val="00524E06"/>
    <w:rsid w:val="00524F4A"/>
    <w:rsid w:val="0052571B"/>
    <w:rsid w:val="005259F1"/>
    <w:rsid w:val="0052767F"/>
    <w:rsid w:val="00527A60"/>
    <w:rsid w:val="00527F47"/>
    <w:rsid w:val="00530A1C"/>
    <w:rsid w:val="00531655"/>
    <w:rsid w:val="00531D9E"/>
    <w:rsid w:val="005322D0"/>
    <w:rsid w:val="005328DA"/>
    <w:rsid w:val="0053419D"/>
    <w:rsid w:val="00535317"/>
    <w:rsid w:val="00537072"/>
    <w:rsid w:val="00540BBF"/>
    <w:rsid w:val="00541C2B"/>
    <w:rsid w:val="00541FA4"/>
    <w:rsid w:val="0054277B"/>
    <w:rsid w:val="00542FE1"/>
    <w:rsid w:val="00543411"/>
    <w:rsid w:val="00543552"/>
    <w:rsid w:val="005443CE"/>
    <w:rsid w:val="0054610A"/>
    <w:rsid w:val="00546F1F"/>
    <w:rsid w:val="00547540"/>
    <w:rsid w:val="005508A7"/>
    <w:rsid w:val="00550A7E"/>
    <w:rsid w:val="00552721"/>
    <w:rsid w:val="00553E39"/>
    <w:rsid w:val="005546A1"/>
    <w:rsid w:val="005559A3"/>
    <w:rsid w:val="00555C30"/>
    <w:rsid w:val="0055612C"/>
    <w:rsid w:val="00557166"/>
    <w:rsid w:val="005577BF"/>
    <w:rsid w:val="00560F47"/>
    <w:rsid w:val="005639FE"/>
    <w:rsid w:val="005678F2"/>
    <w:rsid w:val="0057271A"/>
    <w:rsid w:val="00572E33"/>
    <w:rsid w:val="00574C41"/>
    <w:rsid w:val="00575070"/>
    <w:rsid w:val="00575A10"/>
    <w:rsid w:val="00576EAF"/>
    <w:rsid w:val="00577E42"/>
    <w:rsid w:val="0058171B"/>
    <w:rsid w:val="00581CB1"/>
    <w:rsid w:val="005824FB"/>
    <w:rsid w:val="005840C9"/>
    <w:rsid w:val="005842E0"/>
    <w:rsid w:val="00590584"/>
    <w:rsid w:val="00590D52"/>
    <w:rsid w:val="0059156B"/>
    <w:rsid w:val="00592110"/>
    <w:rsid w:val="0059212C"/>
    <w:rsid w:val="00593820"/>
    <w:rsid w:val="00595933"/>
    <w:rsid w:val="00595F89"/>
    <w:rsid w:val="00597015"/>
    <w:rsid w:val="00597441"/>
    <w:rsid w:val="00597EB2"/>
    <w:rsid w:val="005A0526"/>
    <w:rsid w:val="005A2017"/>
    <w:rsid w:val="005A3D3C"/>
    <w:rsid w:val="005A3EFB"/>
    <w:rsid w:val="005A6B58"/>
    <w:rsid w:val="005A6F5C"/>
    <w:rsid w:val="005A7165"/>
    <w:rsid w:val="005A7C0F"/>
    <w:rsid w:val="005B1C76"/>
    <w:rsid w:val="005B2677"/>
    <w:rsid w:val="005B43F3"/>
    <w:rsid w:val="005B488C"/>
    <w:rsid w:val="005B762C"/>
    <w:rsid w:val="005C02C9"/>
    <w:rsid w:val="005C0796"/>
    <w:rsid w:val="005C0E84"/>
    <w:rsid w:val="005C1A12"/>
    <w:rsid w:val="005C1AB1"/>
    <w:rsid w:val="005C20F1"/>
    <w:rsid w:val="005C2278"/>
    <w:rsid w:val="005C3359"/>
    <w:rsid w:val="005C4600"/>
    <w:rsid w:val="005C54B9"/>
    <w:rsid w:val="005C571F"/>
    <w:rsid w:val="005C5FA4"/>
    <w:rsid w:val="005C6E84"/>
    <w:rsid w:val="005D3924"/>
    <w:rsid w:val="005D3B40"/>
    <w:rsid w:val="005D3B53"/>
    <w:rsid w:val="005D4B4D"/>
    <w:rsid w:val="005D677A"/>
    <w:rsid w:val="005D69D1"/>
    <w:rsid w:val="005D6BDF"/>
    <w:rsid w:val="005D6C48"/>
    <w:rsid w:val="005D7615"/>
    <w:rsid w:val="005E11F1"/>
    <w:rsid w:val="005E247E"/>
    <w:rsid w:val="005E2D54"/>
    <w:rsid w:val="005E4364"/>
    <w:rsid w:val="005E473D"/>
    <w:rsid w:val="005E5F8B"/>
    <w:rsid w:val="005E772B"/>
    <w:rsid w:val="005E7A7B"/>
    <w:rsid w:val="005F0B23"/>
    <w:rsid w:val="005F1ED3"/>
    <w:rsid w:val="005F356C"/>
    <w:rsid w:val="005F3688"/>
    <w:rsid w:val="005F3AEE"/>
    <w:rsid w:val="005F413F"/>
    <w:rsid w:val="005F4749"/>
    <w:rsid w:val="005F4951"/>
    <w:rsid w:val="005F5DDB"/>
    <w:rsid w:val="005F650D"/>
    <w:rsid w:val="005F72CD"/>
    <w:rsid w:val="00606404"/>
    <w:rsid w:val="00606D5F"/>
    <w:rsid w:val="006109ED"/>
    <w:rsid w:val="00611D9D"/>
    <w:rsid w:val="00611FA4"/>
    <w:rsid w:val="00612384"/>
    <w:rsid w:val="00614DB5"/>
    <w:rsid w:val="00623127"/>
    <w:rsid w:val="00623B1A"/>
    <w:rsid w:val="00624A21"/>
    <w:rsid w:val="00625776"/>
    <w:rsid w:val="00625A4B"/>
    <w:rsid w:val="006276A3"/>
    <w:rsid w:val="0063074F"/>
    <w:rsid w:val="006309B8"/>
    <w:rsid w:val="006327AB"/>
    <w:rsid w:val="00632853"/>
    <w:rsid w:val="006328A0"/>
    <w:rsid w:val="00633619"/>
    <w:rsid w:val="00633F45"/>
    <w:rsid w:val="00634935"/>
    <w:rsid w:val="00634D23"/>
    <w:rsid w:val="006367CF"/>
    <w:rsid w:val="00637E47"/>
    <w:rsid w:val="00644243"/>
    <w:rsid w:val="006472A7"/>
    <w:rsid w:val="00647A83"/>
    <w:rsid w:val="00650C36"/>
    <w:rsid w:val="00652A9A"/>
    <w:rsid w:val="006544BB"/>
    <w:rsid w:val="006554E9"/>
    <w:rsid w:val="006558F2"/>
    <w:rsid w:val="00655AC2"/>
    <w:rsid w:val="006560CA"/>
    <w:rsid w:val="006562FB"/>
    <w:rsid w:val="0066016D"/>
    <w:rsid w:val="00661C09"/>
    <w:rsid w:val="00662184"/>
    <w:rsid w:val="00662404"/>
    <w:rsid w:val="00664FFB"/>
    <w:rsid w:val="00666225"/>
    <w:rsid w:val="0067142B"/>
    <w:rsid w:val="006723BD"/>
    <w:rsid w:val="0067568A"/>
    <w:rsid w:val="0067689A"/>
    <w:rsid w:val="00680749"/>
    <w:rsid w:val="006829A4"/>
    <w:rsid w:val="00682DF6"/>
    <w:rsid w:val="00683D55"/>
    <w:rsid w:val="0068407E"/>
    <w:rsid w:val="00684958"/>
    <w:rsid w:val="00685BFB"/>
    <w:rsid w:val="00687E54"/>
    <w:rsid w:val="006949B0"/>
    <w:rsid w:val="00694D7B"/>
    <w:rsid w:val="006959DB"/>
    <w:rsid w:val="00695E44"/>
    <w:rsid w:val="00696C31"/>
    <w:rsid w:val="006A2470"/>
    <w:rsid w:val="006A270E"/>
    <w:rsid w:val="006A44E7"/>
    <w:rsid w:val="006A4648"/>
    <w:rsid w:val="006B0284"/>
    <w:rsid w:val="006B0AC0"/>
    <w:rsid w:val="006B1377"/>
    <w:rsid w:val="006B13FB"/>
    <w:rsid w:val="006B1A86"/>
    <w:rsid w:val="006B2A32"/>
    <w:rsid w:val="006B4B96"/>
    <w:rsid w:val="006B56BB"/>
    <w:rsid w:val="006B5DF9"/>
    <w:rsid w:val="006B5F1C"/>
    <w:rsid w:val="006B7760"/>
    <w:rsid w:val="006C04FF"/>
    <w:rsid w:val="006C21C7"/>
    <w:rsid w:val="006C3FD5"/>
    <w:rsid w:val="006C4491"/>
    <w:rsid w:val="006C5D7E"/>
    <w:rsid w:val="006C687A"/>
    <w:rsid w:val="006D156B"/>
    <w:rsid w:val="006D47D3"/>
    <w:rsid w:val="006D4DEC"/>
    <w:rsid w:val="006D686B"/>
    <w:rsid w:val="006D6A51"/>
    <w:rsid w:val="006D7DD8"/>
    <w:rsid w:val="006E0F62"/>
    <w:rsid w:val="006E37C4"/>
    <w:rsid w:val="006E3D49"/>
    <w:rsid w:val="006E3EC5"/>
    <w:rsid w:val="006E4212"/>
    <w:rsid w:val="006E5EEA"/>
    <w:rsid w:val="006F0180"/>
    <w:rsid w:val="006F1970"/>
    <w:rsid w:val="006F1BDD"/>
    <w:rsid w:val="006F2CB9"/>
    <w:rsid w:val="006F38E8"/>
    <w:rsid w:val="006F3E05"/>
    <w:rsid w:val="006F60F9"/>
    <w:rsid w:val="006F6D2B"/>
    <w:rsid w:val="006F77B4"/>
    <w:rsid w:val="00701F2F"/>
    <w:rsid w:val="007044C2"/>
    <w:rsid w:val="00705E86"/>
    <w:rsid w:val="00706944"/>
    <w:rsid w:val="007069B4"/>
    <w:rsid w:val="00711CDC"/>
    <w:rsid w:val="00711CFE"/>
    <w:rsid w:val="00713192"/>
    <w:rsid w:val="00715F68"/>
    <w:rsid w:val="007174AD"/>
    <w:rsid w:val="007235D8"/>
    <w:rsid w:val="007240D2"/>
    <w:rsid w:val="00731178"/>
    <w:rsid w:val="0073349E"/>
    <w:rsid w:val="00733F39"/>
    <w:rsid w:val="00734461"/>
    <w:rsid w:val="00737806"/>
    <w:rsid w:val="00737E74"/>
    <w:rsid w:val="00743D42"/>
    <w:rsid w:val="00744B07"/>
    <w:rsid w:val="00745536"/>
    <w:rsid w:val="00746302"/>
    <w:rsid w:val="00746768"/>
    <w:rsid w:val="00747A17"/>
    <w:rsid w:val="00747CAD"/>
    <w:rsid w:val="00750463"/>
    <w:rsid w:val="00750ACA"/>
    <w:rsid w:val="00751A43"/>
    <w:rsid w:val="00752569"/>
    <w:rsid w:val="0075371F"/>
    <w:rsid w:val="00753888"/>
    <w:rsid w:val="007541A8"/>
    <w:rsid w:val="007546A5"/>
    <w:rsid w:val="00756116"/>
    <w:rsid w:val="007612D7"/>
    <w:rsid w:val="00761931"/>
    <w:rsid w:val="00772F13"/>
    <w:rsid w:val="00774223"/>
    <w:rsid w:val="00774CFF"/>
    <w:rsid w:val="00776345"/>
    <w:rsid w:val="007767B9"/>
    <w:rsid w:val="00776D5A"/>
    <w:rsid w:val="0077733A"/>
    <w:rsid w:val="0078019F"/>
    <w:rsid w:val="00781102"/>
    <w:rsid w:val="00782B5D"/>
    <w:rsid w:val="00783B20"/>
    <w:rsid w:val="00783B6A"/>
    <w:rsid w:val="00787239"/>
    <w:rsid w:val="0079047D"/>
    <w:rsid w:val="007914E1"/>
    <w:rsid w:val="007918AB"/>
    <w:rsid w:val="007918F6"/>
    <w:rsid w:val="00791C39"/>
    <w:rsid w:val="00792A84"/>
    <w:rsid w:val="00792F92"/>
    <w:rsid w:val="00794AB0"/>
    <w:rsid w:val="00794AEB"/>
    <w:rsid w:val="00794D6C"/>
    <w:rsid w:val="0079626D"/>
    <w:rsid w:val="007A2A20"/>
    <w:rsid w:val="007A5032"/>
    <w:rsid w:val="007A53E9"/>
    <w:rsid w:val="007A549B"/>
    <w:rsid w:val="007A6289"/>
    <w:rsid w:val="007A64FC"/>
    <w:rsid w:val="007A7003"/>
    <w:rsid w:val="007B0496"/>
    <w:rsid w:val="007B0FBA"/>
    <w:rsid w:val="007B2A79"/>
    <w:rsid w:val="007B3D74"/>
    <w:rsid w:val="007B47A2"/>
    <w:rsid w:val="007B59C3"/>
    <w:rsid w:val="007B5A56"/>
    <w:rsid w:val="007B61DA"/>
    <w:rsid w:val="007B66BB"/>
    <w:rsid w:val="007B6A50"/>
    <w:rsid w:val="007B737C"/>
    <w:rsid w:val="007C0549"/>
    <w:rsid w:val="007C344A"/>
    <w:rsid w:val="007C5087"/>
    <w:rsid w:val="007C6187"/>
    <w:rsid w:val="007C6953"/>
    <w:rsid w:val="007D1A0D"/>
    <w:rsid w:val="007D1AC8"/>
    <w:rsid w:val="007D214C"/>
    <w:rsid w:val="007D2D2E"/>
    <w:rsid w:val="007D2E4E"/>
    <w:rsid w:val="007D41F6"/>
    <w:rsid w:val="007D72EC"/>
    <w:rsid w:val="007E07D0"/>
    <w:rsid w:val="007E1F47"/>
    <w:rsid w:val="007E4A38"/>
    <w:rsid w:val="007E4B79"/>
    <w:rsid w:val="007E502F"/>
    <w:rsid w:val="007E7D85"/>
    <w:rsid w:val="007F2799"/>
    <w:rsid w:val="007F2EB8"/>
    <w:rsid w:val="007F5A8C"/>
    <w:rsid w:val="007F5DC3"/>
    <w:rsid w:val="00800245"/>
    <w:rsid w:val="00800502"/>
    <w:rsid w:val="008058DB"/>
    <w:rsid w:val="008061F0"/>
    <w:rsid w:val="008070E6"/>
    <w:rsid w:val="008116AE"/>
    <w:rsid w:val="00812A40"/>
    <w:rsid w:val="00813B72"/>
    <w:rsid w:val="00813BF1"/>
    <w:rsid w:val="00815838"/>
    <w:rsid w:val="00815FA4"/>
    <w:rsid w:val="00816998"/>
    <w:rsid w:val="008173F7"/>
    <w:rsid w:val="008217FA"/>
    <w:rsid w:val="008237D6"/>
    <w:rsid w:val="008263A1"/>
    <w:rsid w:val="0082674A"/>
    <w:rsid w:val="00833972"/>
    <w:rsid w:val="008345EF"/>
    <w:rsid w:val="00836A05"/>
    <w:rsid w:val="008378D8"/>
    <w:rsid w:val="008401CB"/>
    <w:rsid w:val="0084214A"/>
    <w:rsid w:val="00843128"/>
    <w:rsid w:val="00844C20"/>
    <w:rsid w:val="008453B4"/>
    <w:rsid w:val="00845589"/>
    <w:rsid w:val="008474AF"/>
    <w:rsid w:val="00847704"/>
    <w:rsid w:val="008479B7"/>
    <w:rsid w:val="0085084C"/>
    <w:rsid w:val="00851AD4"/>
    <w:rsid w:val="0085223C"/>
    <w:rsid w:val="00853560"/>
    <w:rsid w:val="00853A0C"/>
    <w:rsid w:val="00854033"/>
    <w:rsid w:val="00855AC3"/>
    <w:rsid w:val="00857BDF"/>
    <w:rsid w:val="00860077"/>
    <w:rsid w:val="00862D91"/>
    <w:rsid w:val="00862F18"/>
    <w:rsid w:val="00865A72"/>
    <w:rsid w:val="00865CAA"/>
    <w:rsid w:val="0087133D"/>
    <w:rsid w:val="00873502"/>
    <w:rsid w:val="00874631"/>
    <w:rsid w:val="00874ECD"/>
    <w:rsid w:val="00874FB4"/>
    <w:rsid w:val="00875E57"/>
    <w:rsid w:val="00876006"/>
    <w:rsid w:val="00876C98"/>
    <w:rsid w:val="0087744F"/>
    <w:rsid w:val="00884701"/>
    <w:rsid w:val="008857FC"/>
    <w:rsid w:val="00885B28"/>
    <w:rsid w:val="008873B9"/>
    <w:rsid w:val="008924E1"/>
    <w:rsid w:val="00892B5D"/>
    <w:rsid w:val="008936E7"/>
    <w:rsid w:val="00893ABC"/>
    <w:rsid w:val="00893C67"/>
    <w:rsid w:val="008940D5"/>
    <w:rsid w:val="008942C1"/>
    <w:rsid w:val="00895E94"/>
    <w:rsid w:val="008969D6"/>
    <w:rsid w:val="00897030"/>
    <w:rsid w:val="008970ED"/>
    <w:rsid w:val="008977D7"/>
    <w:rsid w:val="00897B53"/>
    <w:rsid w:val="008A1CFC"/>
    <w:rsid w:val="008A45A7"/>
    <w:rsid w:val="008B1ABE"/>
    <w:rsid w:val="008B1D22"/>
    <w:rsid w:val="008B267E"/>
    <w:rsid w:val="008B30A2"/>
    <w:rsid w:val="008B3874"/>
    <w:rsid w:val="008B39EA"/>
    <w:rsid w:val="008B44FE"/>
    <w:rsid w:val="008B555B"/>
    <w:rsid w:val="008B7F30"/>
    <w:rsid w:val="008C309C"/>
    <w:rsid w:val="008C3AFB"/>
    <w:rsid w:val="008C5723"/>
    <w:rsid w:val="008C7663"/>
    <w:rsid w:val="008D44A8"/>
    <w:rsid w:val="008D55FE"/>
    <w:rsid w:val="008D62D6"/>
    <w:rsid w:val="008E0E25"/>
    <w:rsid w:val="008E1C41"/>
    <w:rsid w:val="008E6753"/>
    <w:rsid w:val="008E71B3"/>
    <w:rsid w:val="008E71CB"/>
    <w:rsid w:val="008F00C6"/>
    <w:rsid w:val="008F02AD"/>
    <w:rsid w:val="008F0486"/>
    <w:rsid w:val="008F164E"/>
    <w:rsid w:val="008F2D3B"/>
    <w:rsid w:val="008F6AD2"/>
    <w:rsid w:val="00901ED8"/>
    <w:rsid w:val="00902792"/>
    <w:rsid w:val="00903827"/>
    <w:rsid w:val="0090405A"/>
    <w:rsid w:val="00904B44"/>
    <w:rsid w:val="00904E09"/>
    <w:rsid w:val="0090602B"/>
    <w:rsid w:val="00906A4B"/>
    <w:rsid w:val="00910EB0"/>
    <w:rsid w:val="00913CE9"/>
    <w:rsid w:val="00913F1D"/>
    <w:rsid w:val="009140F8"/>
    <w:rsid w:val="00914286"/>
    <w:rsid w:val="009144D6"/>
    <w:rsid w:val="009154BC"/>
    <w:rsid w:val="009208BA"/>
    <w:rsid w:val="00922A28"/>
    <w:rsid w:val="00922E7D"/>
    <w:rsid w:val="009242DE"/>
    <w:rsid w:val="00925824"/>
    <w:rsid w:val="00925EB4"/>
    <w:rsid w:val="0092662E"/>
    <w:rsid w:val="00927110"/>
    <w:rsid w:val="00927ECA"/>
    <w:rsid w:val="009306E5"/>
    <w:rsid w:val="00930B42"/>
    <w:rsid w:val="00930F50"/>
    <w:rsid w:val="00931240"/>
    <w:rsid w:val="009322B2"/>
    <w:rsid w:val="00932712"/>
    <w:rsid w:val="0093599A"/>
    <w:rsid w:val="009359AB"/>
    <w:rsid w:val="00935C4C"/>
    <w:rsid w:val="00937E63"/>
    <w:rsid w:val="009411F6"/>
    <w:rsid w:val="00941984"/>
    <w:rsid w:val="0094491F"/>
    <w:rsid w:val="00946DD8"/>
    <w:rsid w:val="00950688"/>
    <w:rsid w:val="009518C0"/>
    <w:rsid w:val="0095470B"/>
    <w:rsid w:val="00955523"/>
    <w:rsid w:val="009568A7"/>
    <w:rsid w:val="00956B51"/>
    <w:rsid w:val="0095700D"/>
    <w:rsid w:val="00957E17"/>
    <w:rsid w:val="009607EE"/>
    <w:rsid w:val="00960DC6"/>
    <w:rsid w:val="009629DA"/>
    <w:rsid w:val="0096378F"/>
    <w:rsid w:val="00963CDA"/>
    <w:rsid w:val="00964617"/>
    <w:rsid w:val="00965CEA"/>
    <w:rsid w:val="00965F45"/>
    <w:rsid w:val="00966760"/>
    <w:rsid w:val="0096698D"/>
    <w:rsid w:val="0096769F"/>
    <w:rsid w:val="0097582F"/>
    <w:rsid w:val="00977721"/>
    <w:rsid w:val="00980D11"/>
    <w:rsid w:val="00983547"/>
    <w:rsid w:val="00984B9B"/>
    <w:rsid w:val="00984BDD"/>
    <w:rsid w:val="00985241"/>
    <w:rsid w:val="009862C2"/>
    <w:rsid w:val="00986A00"/>
    <w:rsid w:val="00986BA0"/>
    <w:rsid w:val="00990724"/>
    <w:rsid w:val="00990A0E"/>
    <w:rsid w:val="0099116E"/>
    <w:rsid w:val="00991679"/>
    <w:rsid w:val="00991D5B"/>
    <w:rsid w:val="0099250B"/>
    <w:rsid w:val="00994428"/>
    <w:rsid w:val="00995F34"/>
    <w:rsid w:val="00996812"/>
    <w:rsid w:val="009A1AAE"/>
    <w:rsid w:val="009A3174"/>
    <w:rsid w:val="009A4ADD"/>
    <w:rsid w:val="009A4D38"/>
    <w:rsid w:val="009A52C7"/>
    <w:rsid w:val="009A57A9"/>
    <w:rsid w:val="009A69FF"/>
    <w:rsid w:val="009B0201"/>
    <w:rsid w:val="009B2D1E"/>
    <w:rsid w:val="009B3DC5"/>
    <w:rsid w:val="009B4970"/>
    <w:rsid w:val="009B4E12"/>
    <w:rsid w:val="009B630A"/>
    <w:rsid w:val="009B7038"/>
    <w:rsid w:val="009C028E"/>
    <w:rsid w:val="009C1735"/>
    <w:rsid w:val="009C17E4"/>
    <w:rsid w:val="009C181E"/>
    <w:rsid w:val="009C3E38"/>
    <w:rsid w:val="009C437D"/>
    <w:rsid w:val="009C7504"/>
    <w:rsid w:val="009D00B8"/>
    <w:rsid w:val="009D0A99"/>
    <w:rsid w:val="009D1BB8"/>
    <w:rsid w:val="009D5D52"/>
    <w:rsid w:val="009D771E"/>
    <w:rsid w:val="009D7823"/>
    <w:rsid w:val="009E13ED"/>
    <w:rsid w:val="009E1874"/>
    <w:rsid w:val="009E376F"/>
    <w:rsid w:val="009E3AEF"/>
    <w:rsid w:val="009E5818"/>
    <w:rsid w:val="009E7206"/>
    <w:rsid w:val="009E78A7"/>
    <w:rsid w:val="009F0E38"/>
    <w:rsid w:val="009F12C4"/>
    <w:rsid w:val="009F3087"/>
    <w:rsid w:val="009F3370"/>
    <w:rsid w:val="009F4D3A"/>
    <w:rsid w:val="00A00773"/>
    <w:rsid w:val="00A03252"/>
    <w:rsid w:val="00A0751B"/>
    <w:rsid w:val="00A075AF"/>
    <w:rsid w:val="00A10039"/>
    <w:rsid w:val="00A108FE"/>
    <w:rsid w:val="00A11AD0"/>
    <w:rsid w:val="00A139C2"/>
    <w:rsid w:val="00A13B5D"/>
    <w:rsid w:val="00A15651"/>
    <w:rsid w:val="00A22F9C"/>
    <w:rsid w:val="00A23025"/>
    <w:rsid w:val="00A23106"/>
    <w:rsid w:val="00A23266"/>
    <w:rsid w:val="00A24D49"/>
    <w:rsid w:val="00A2629E"/>
    <w:rsid w:val="00A268B1"/>
    <w:rsid w:val="00A26EFF"/>
    <w:rsid w:val="00A27603"/>
    <w:rsid w:val="00A309A4"/>
    <w:rsid w:val="00A312C9"/>
    <w:rsid w:val="00A345CD"/>
    <w:rsid w:val="00A35771"/>
    <w:rsid w:val="00A35C0A"/>
    <w:rsid w:val="00A3731A"/>
    <w:rsid w:val="00A42AA1"/>
    <w:rsid w:val="00A44736"/>
    <w:rsid w:val="00A45218"/>
    <w:rsid w:val="00A47738"/>
    <w:rsid w:val="00A51E88"/>
    <w:rsid w:val="00A534B6"/>
    <w:rsid w:val="00A53CA7"/>
    <w:rsid w:val="00A55B55"/>
    <w:rsid w:val="00A55D22"/>
    <w:rsid w:val="00A5631F"/>
    <w:rsid w:val="00A6041A"/>
    <w:rsid w:val="00A60539"/>
    <w:rsid w:val="00A6110E"/>
    <w:rsid w:val="00A62EDC"/>
    <w:rsid w:val="00A63C83"/>
    <w:rsid w:val="00A63DDE"/>
    <w:rsid w:val="00A64E69"/>
    <w:rsid w:val="00A65505"/>
    <w:rsid w:val="00A65C3E"/>
    <w:rsid w:val="00A67E82"/>
    <w:rsid w:val="00A7023B"/>
    <w:rsid w:val="00A70CFA"/>
    <w:rsid w:val="00A7143F"/>
    <w:rsid w:val="00A75258"/>
    <w:rsid w:val="00A75ADA"/>
    <w:rsid w:val="00A76896"/>
    <w:rsid w:val="00A76F8C"/>
    <w:rsid w:val="00A77D7B"/>
    <w:rsid w:val="00A80114"/>
    <w:rsid w:val="00A80329"/>
    <w:rsid w:val="00A80E07"/>
    <w:rsid w:val="00A814C5"/>
    <w:rsid w:val="00A82862"/>
    <w:rsid w:val="00A82905"/>
    <w:rsid w:val="00A8385B"/>
    <w:rsid w:val="00A845B8"/>
    <w:rsid w:val="00A8538A"/>
    <w:rsid w:val="00A90AFA"/>
    <w:rsid w:val="00A918EE"/>
    <w:rsid w:val="00A920C9"/>
    <w:rsid w:val="00A92E06"/>
    <w:rsid w:val="00A93D3D"/>
    <w:rsid w:val="00A94892"/>
    <w:rsid w:val="00A94EA2"/>
    <w:rsid w:val="00A96C8F"/>
    <w:rsid w:val="00A9732B"/>
    <w:rsid w:val="00A974B4"/>
    <w:rsid w:val="00AA167A"/>
    <w:rsid w:val="00AA1887"/>
    <w:rsid w:val="00AA39D0"/>
    <w:rsid w:val="00AA5336"/>
    <w:rsid w:val="00AA55FF"/>
    <w:rsid w:val="00AA5B67"/>
    <w:rsid w:val="00AA5C1E"/>
    <w:rsid w:val="00AA76D7"/>
    <w:rsid w:val="00AB13DF"/>
    <w:rsid w:val="00AB5E29"/>
    <w:rsid w:val="00AB7CAA"/>
    <w:rsid w:val="00AC062A"/>
    <w:rsid w:val="00AC0C23"/>
    <w:rsid w:val="00AC1008"/>
    <w:rsid w:val="00AC2B50"/>
    <w:rsid w:val="00AC2FED"/>
    <w:rsid w:val="00AC6EF1"/>
    <w:rsid w:val="00AC7646"/>
    <w:rsid w:val="00AD143A"/>
    <w:rsid w:val="00AD19D9"/>
    <w:rsid w:val="00AD36EA"/>
    <w:rsid w:val="00AD3F3E"/>
    <w:rsid w:val="00AD537A"/>
    <w:rsid w:val="00AD6952"/>
    <w:rsid w:val="00AD6C37"/>
    <w:rsid w:val="00AE0BAA"/>
    <w:rsid w:val="00AE0E03"/>
    <w:rsid w:val="00AE2985"/>
    <w:rsid w:val="00AE2E93"/>
    <w:rsid w:val="00AE2E9D"/>
    <w:rsid w:val="00AE3FB7"/>
    <w:rsid w:val="00AE4440"/>
    <w:rsid w:val="00AF02FC"/>
    <w:rsid w:val="00AF03DB"/>
    <w:rsid w:val="00AF1002"/>
    <w:rsid w:val="00AF139F"/>
    <w:rsid w:val="00AF2D02"/>
    <w:rsid w:val="00AF3568"/>
    <w:rsid w:val="00AF44C3"/>
    <w:rsid w:val="00AF4B2D"/>
    <w:rsid w:val="00AF4EFF"/>
    <w:rsid w:val="00B0083E"/>
    <w:rsid w:val="00B00AC6"/>
    <w:rsid w:val="00B00C4E"/>
    <w:rsid w:val="00B0158F"/>
    <w:rsid w:val="00B01966"/>
    <w:rsid w:val="00B022FB"/>
    <w:rsid w:val="00B040D7"/>
    <w:rsid w:val="00B04B7A"/>
    <w:rsid w:val="00B04F79"/>
    <w:rsid w:val="00B05430"/>
    <w:rsid w:val="00B065CB"/>
    <w:rsid w:val="00B06620"/>
    <w:rsid w:val="00B0691C"/>
    <w:rsid w:val="00B07AC6"/>
    <w:rsid w:val="00B105A3"/>
    <w:rsid w:val="00B13651"/>
    <w:rsid w:val="00B13D0E"/>
    <w:rsid w:val="00B14452"/>
    <w:rsid w:val="00B1504F"/>
    <w:rsid w:val="00B150C3"/>
    <w:rsid w:val="00B1522F"/>
    <w:rsid w:val="00B154E4"/>
    <w:rsid w:val="00B1578E"/>
    <w:rsid w:val="00B170A2"/>
    <w:rsid w:val="00B20F45"/>
    <w:rsid w:val="00B224B5"/>
    <w:rsid w:val="00B24776"/>
    <w:rsid w:val="00B2533D"/>
    <w:rsid w:val="00B2571A"/>
    <w:rsid w:val="00B257FB"/>
    <w:rsid w:val="00B26A7B"/>
    <w:rsid w:val="00B279A0"/>
    <w:rsid w:val="00B33BD8"/>
    <w:rsid w:val="00B37116"/>
    <w:rsid w:val="00B400A1"/>
    <w:rsid w:val="00B414E3"/>
    <w:rsid w:val="00B4288C"/>
    <w:rsid w:val="00B436BB"/>
    <w:rsid w:val="00B44698"/>
    <w:rsid w:val="00B4753D"/>
    <w:rsid w:val="00B47CED"/>
    <w:rsid w:val="00B502E7"/>
    <w:rsid w:val="00B50941"/>
    <w:rsid w:val="00B52F57"/>
    <w:rsid w:val="00B532E5"/>
    <w:rsid w:val="00B56B59"/>
    <w:rsid w:val="00B56FA9"/>
    <w:rsid w:val="00B60361"/>
    <w:rsid w:val="00B604A2"/>
    <w:rsid w:val="00B60BA0"/>
    <w:rsid w:val="00B6370D"/>
    <w:rsid w:val="00B65111"/>
    <w:rsid w:val="00B65D26"/>
    <w:rsid w:val="00B676AA"/>
    <w:rsid w:val="00B679F0"/>
    <w:rsid w:val="00B70A5D"/>
    <w:rsid w:val="00B70B72"/>
    <w:rsid w:val="00B726C7"/>
    <w:rsid w:val="00B7307C"/>
    <w:rsid w:val="00B75644"/>
    <w:rsid w:val="00B7626A"/>
    <w:rsid w:val="00B8059E"/>
    <w:rsid w:val="00B8126A"/>
    <w:rsid w:val="00B82747"/>
    <w:rsid w:val="00B84F4E"/>
    <w:rsid w:val="00B85CCD"/>
    <w:rsid w:val="00B9323E"/>
    <w:rsid w:val="00B942FD"/>
    <w:rsid w:val="00B9444E"/>
    <w:rsid w:val="00B95B4B"/>
    <w:rsid w:val="00B96690"/>
    <w:rsid w:val="00BA1D69"/>
    <w:rsid w:val="00BA2485"/>
    <w:rsid w:val="00BA4A69"/>
    <w:rsid w:val="00BA6221"/>
    <w:rsid w:val="00BA7EC9"/>
    <w:rsid w:val="00BB079C"/>
    <w:rsid w:val="00BB19D9"/>
    <w:rsid w:val="00BB426F"/>
    <w:rsid w:val="00BB45CE"/>
    <w:rsid w:val="00BC144D"/>
    <w:rsid w:val="00BC2D5E"/>
    <w:rsid w:val="00BC3914"/>
    <w:rsid w:val="00BC7641"/>
    <w:rsid w:val="00BC7E59"/>
    <w:rsid w:val="00BD1664"/>
    <w:rsid w:val="00BD3912"/>
    <w:rsid w:val="00BD53B5"/>
    <w:rsid w:val="00BD66DC"/>
    <w:rsid w:val="00BD695D"/>
    <w:rsid w:val="00BE0A61"/>
    <w:rsid w:val="00BE3219"/>
    <w:rsid w:val="00BE3968"/>
    <w:rsid w:val="00BE39EF"/>
    <w:rsid w:val="00BE401E"/>
    <w:rsid w:val="00BE46FF"/>
    <w:rsid w:val="00BE47E1"/>
    <w:rsid w:val="00BE53FA"/>
    <w:rsid w:val="00BE638C"/>
    <w:rsid w:val="00BF0B8E"/>
    <w:rsid w:val="00BF1835"/>
    <w:rsid w:val="00BF24B3"/>
    <w:rsid w:val="00BF2A6A"/>
    <w:rsid w:val="00BF3773"/>
    <w:rsid w:val="00BF3959"/>
    <w:rsid w:val="00BF41C1"/>
    <w:rsid w:val="00BF70D2"/>
    <w:rsid w:val="00BF7C64"/>
    <w:rsid w:val="00C06195"/>
    <w:rsid w:val="00C07D69"/>
    <w:rsid w:val="00C10011"/>
    <w:rsid w:val="00C10117"/>
    <w:rsid w:val="00C12095"/>
    <w:rsid w:val="00C120A5"/>
    <w:rsid w:val="00C142F2"/>
    <w:rsid w:val="00C142F4"/>
    <w:rsid w:val="00C17A39"/>
    <w:rsid w:val="00C20F93"/>
    <w:rsid w:val="00C22F98"/>
    <w:rsid w:val="00C23356"/>
    <w:rsid w:val="00C23D2A"/>
    <w:rsid w:val="00C244F0"/>
    <w:rsid w:val="00C25A3B"/>
    <w:rsid w:val="00C2793F"/>
    <w:rsid w:val="00C30A01"/>
    <w:rsid w:val="00C31A6B"/>
    <w:rsid w:val="00C31CA6"/>
    <w:rsid w:val="00C32CC3"/>
    <w:rsid w:val="00C3358C"/>
    <w:rsid w:val="00C339A2"/>
    <w:rsid w:val="00C370DF"/>
    <w:rsid w:val="00C40F76"/>
    <w:rsid w:val="00C41070"/>
    <w:rsid w:val="00C41276"/>
    <w:rsid w:val="00C42F15"/>
    <w:rsid w:val="00C43619"/>
    <w:rsid w:val="00C436C2"/>
    <w:rsid w:val="00C459BE"/>
    <w:rsid w:val="00C47532"/>
    <w:rsid w:val="00C5142F"/>
    <w:rsid w:val="00C51ECC"/>
    <w:rsid w:val="00C57DF3"/>
    <w:rsid w:val="00C608AC"/>
    <w:rsid w:val="00C627EC"/>
    <w:rsid w:val="00C63DC6"/>
    <w:rsid w:val="00C64264"/>
    <w:rsid w:val="00C66507"/>
    <w:rsid w:val="00C70B42"/>
    <w:rsid w:val="00C7166F"/>
    <w:rsid w:val="00C71A15"/>
    <w:rsid w:val="00C73551"/>
    <w:rsid w:val="00C75D13"/>
    <w:rsid w:val="00C77B24"/>
    <w:rsid w:val="00C80054"/>
    <w:rsid w:val="00C8023D"/>
    <w:rsid w:val="00C84E35"/>
    <w:rsid w:val="00C90926"/>
    <w:rsid w:val="00C918BC"/>
    <w:rsid w:val="00C920EF"/>
    <w:rsid w:val="00C94AD5"/>
    <w:rsid w:val="00C95387"/>
    <w:rsid w:val="00C9674F"/>
    <w:rsid w:val="00C97536"/>
    <w:rsid w:val="00C97E55"/>
    <w:rsid w:val="00CA0179"/>
    <w:rsid w:val="00CA029B"/>
    <w:rsid w:val="00CA42C7"/>
    <w:rsid w:val="00CA474C"/>
    <w:rsid w:val="00CA76C5"/>
    <w:rsid w:val="00CA7C0A"/>
    <w:rsid w:val="00CB0EAB"/>
    <w:rsid w:val="00CB1C93"/>
    <w:rsid w:val="00CB3011"/>
    <w:rsid w:val="00CB60FB"/>
    <w:rsid w:val="00CB7076"/>
    <w:rsid w:val="00CC0F57"/>
    <w:rsid w:val="00CC1C2A"/>
    <w:rsid w:val="00CC1D36"/>
    <w:rsid w:val="00CC2D73"/>
    <w:rsid w:val="00CC2DA6"/>
    <w:rsid w:val="00CC7C41"/>
    <w:rsid w:val="00CD0832"/>
    <w:rsid w:val="00CD151C"/>
    <w:rsid w:val="00CD1A0F"/>
    <w:rsid w:val="00CD3558"/>
    <w:rsid w:val="00CD3BE6"/>
    <w:rsid w:val="00CD3F2C"/>
    <w:rsid w:val="00CD592A"/>
    <w:rsid w:val="00CD7F86"/>
    <w:rsid w:val="00CE29FC"/>
    <w:rsid w:val="00CE3DCD"/>
    <w:rsid w:val="00CE4277"/>
    <w:rsid w:val="00CE4DD4"/>
    <w:rsid w:val="00CE505B"/>
    <w:rsid w:val="00CE54FC"/>
    <w:rsid w:val="00CE6872"/>
    <w:rsid w:val="00CE72FA"/>
    <w:rsid w:val="00CF12C6"/>
    <w:rsid w:val="00CF148E"/>
    <w:rsid w:val="00CF1CE9"/>
    <w:rsid w:val="00CF2384"/>
    <w:rsid w:val="00CF2CBA"/>
    <w:rsid w:val="00CF36A3"/>
    <w:rsid w:val="00CF3D61"/>
    <w:rsid w:val="00CF4BE1"/>
    <w:rsid w:val="00CF6D91"/>
    <w:rsid w:val="00CF6EDD"/>
    <w:rsid w:val="00D003B9"/>
    <w:rsid w:val="00D01BF2"/>
    <w:rsid w:val="00D01DC2"/>
    <w:rsid w:val="00D051DE"/>
    <w:rsid w:val="00D05226"/>
    <w:rsid w:val="00D0539F"/>
    <w:rsid w:val="00D06BDB"/>
    <w:rsid w:val="00D06DB2"/>
    <w:rsid w:val="00D0724E"/>
    <w:rsid w:val="00D075FE"/>
    <w:rsid w:val="00D07AD2"/>
    <w:rsid w:val="00D10921"/>
    <w:rsid w:val="00D12951"/>
    <w:rsid w:val="00D12E21"/>
    <w:rsid w:val="00D14322"/>
    <w:rsid w:val="00D14A26"/>
    <w:rsid w:val="00D15DFB"/>
    <w:rsid w:val="00D16855"/>
    <w:rsid w:val="00D16B87"/>
    <w:rsid w:val="00D22490"/>
    <w:rsid w:val="00D26000"/>
    <w:rsid w:val="00D26BC8"/>
    <w:rsid w:val="00D27839"/>
    <w:rsid w:val="00D27EB8"/>
    <w:rsid w:val="00D30A08"/>
    <w:rsid w:val="00D3337B"/>
    <w:rsid w:val="00D33588"/>
    <w:rsid w:val="00D3461C"/>
    <w:rsid w:val="00D41A76"/>
    <w:rsid w:val="00D44BCB"/>
    <w:rsid w:val="00D457D2"/>
    <w:rsid w:val="00D45B02"/>
    <w:rsid w:val="00D460FA"/>
    <w:rsid w:val="00D46F6A"/>
    <w:rsid w:val="00D474D7"/>
    <w:rsid w:val="00D47670"/>
    <w:rsid w:val="00D47AC9"/>
    <w:rsid w:val="00D47D13"/>
    <w:rsid w:val="00D51892"/>
    <w:rsid w:val="00D51970"/>
    <w:rsid w:val="00D5450C"/>
    <w:rsid w:val="00D54C72"/>
    <w:rsid w:val="00D55D6F"/>
    <w:rsid w:val="00D56264"/>
    <w:rsid w:val="00D565D6"/>
    <w:rsid w:val="00D56FAA"/>
    <w:rsid w:val="00D608B4"/>
    <w:rsid w:val="00D61062"/>
    <w:rsid w:val="00D6369D"/>
    <w:rsid w:val="00D64135"/>
    <w:rsid w:val="00D64C9A"/>
    <w:rsid w:val="00D65302"/>
    <w:rsid w:val="00D65DD7"/>
    <w:rsid w:val="00D65E60"/>
    <w:rsid w:val="00D66E9F"/>
    <w:rsid w:val="00D7113F"/>
    <w:rsid w:val="00D711CC"/>
    <w:rsid w:val="00D733C3"/>
    <w:rsid w:val="00D73899"/>
    <w:rsid w:val="00D74138"/>
    <w:rsid w:val="00D77105"/>
    <w:rsid w:val="00D80209"/>
    <w:rsid w:val="00D80A23"/>
    <w:rsid w:val="00D81001"/>
    <w:rsid w:val="00D81F74"/>
    <w:rsid w:val="00D8333F"/>
    <w:rsid w:val="00D83639"/>
    <w:rsid w:val="00D84CD1"/>
    <w:rsid w:val="00D85555"/>
    <w:rsid w:val="00D85733"/>
    <w:rsid w:val="00D85EAF"/>
    <w:rsid w:val="00D90494"/>
    <w:rsid w:val="00D90653"/>
    <w:rsid w:val="00D9122E"/>
    <w:rsid w:val="00D934F8"/>
    <w:rsid w:val="00D936CB"/>
    <w:rsid w:val="00D94295"/>
    <w:rsid w:val="00D94497"/>
    <w:rsid w:val="00D9472D"/>
    <w:rsid w:val="00D955FA"/>
    <w:rsid w:val="00D95C7E"/>
    <w:rsid w:val="00D9623C"/>
    <w:rsid w:val="00D97C81"/>
    <w:rsid w:val="00DA0174"/>
    <w:rsid w:val="00DA086D"/>
    <w:rsid w:val="00DA0C08"/>
    <w:rsid w:val="00DA1B40"/>
    <w:rsid w:val="00DA345C"/>
    <w:rsid w:val="00DA485D"/>
    <w:rsid w:val="00DA4BCB"/>
    <w:rsid w:val="00DA4F1F"/>
    <w:rsid w:val="00DA5D36"/>
    <w:rsid w:val="00DA7DA8"/>
    <w:rsid w:val="00DB500C"/>
    <w:rsid w:val="00DB7FA7"/>
    <w:rsid w:val="00DC0FBE"/>
    <w:rsid w:val="00DC4B29"/>
    <w:rsid w:val="00DC6120"/>
    <w:rsid w:val="00DC63EC"/>
    <w:rsid w:val="00DD1626"/>
    <w:rsid w:val="00DD325D"/>
    <w:rsid w:val="00DD3276"/>
    <w:rsid w:val="00DD4400"/>
    <w:rsid w:val="00DD7466"/>
    <w:rsid w:val="00DE019C"/>
    <w:rsid w:val="00DE0AE2"/>
    <w:rsid w:val="00DE3DA7"/>
    <w:rsid w:val="00DE4C83"/>
    <w:rsid w:val="00DE4FC4"/>
    <w:rsid w:val="00DE57DC"/>
    <w:rsid w:val="00DE76D8"/>
    <w:rsid w:val="00DF2CEA"/>
    <w:rsid w:val="00DF3D52"/>
    <w:rsid w:val="00DF42B7"/>
    <w:rsid w:val="00DF47E9"/>
    <w:rsid w:val="00DF5E47"/>
    <w:rsid w:val="00DF652D"/>
    <w:rsid w:val="00DF6871"/>
    <w:rsid w:val="00E00F2B"/>
    <w:rsid w:val="00E02E14"/>
    <w:rsid w:val="00E02EBA"/>
    <w:rsid w:val="00E049E3"/>
    <w:rsid w:val="00E04F2C"/>
    <w:rsid w:val="00E05872"/>
    <w:rsid w:val="00E0624C"/>
    <w:rsid w:val="00E06C2D"/>
    <w:rsid w:val="00E11AC0"/>
    <w:rsid w:val="00E12143"/>
    <w:rsid w:val="00E13A1D"/>
    <w:rsid w:val="00E13F1D"/>
    <w:rsid w:val="00E1528C"/>
    <w:rsid w:val="00E176F4"/>
    <w:rsid w:val="00E17CC0"/>
    <w:rsid w:val="00E201C1"/>
    <w:rsid w:val="00E20FC6"/>
    <w:rsid w:val="00E222CC"/>
    <w:rsid w:val="00E2312B"/>
    <w:rsid w:val="00E249EC"/>
    <w:rsid w:val="00E24C55"/>
    <w:rsid w:val="00E258E3"/>
    <w:rsid w:val="00E274F9"/>
    <w:rsid w:val="00E309B1"/>
    <w:rsid w:val="00E30E87"/>
    <w:rsid w:val="00E31569"/>
    <w:rsid w:val="00E326F8"/>
    <w:rsid w:val="00E40779"/>
    <w:rsid w:val="00E4192E"/>
    <w:rsid w:val="00E41BF0"/>
    <w:rsid w:val="00E42487"/>
    <w:rsid w:val="00E43F03"/>
    <w:rsid w:val="00E45B9B"/>
    <w:rsid w:val="00E460F8"/>
    <w:rsid w:val="00E46469"/>
    <w:rsid w:val="00E4719F"/>
    <w:rsid w:val="00E51322"/>
    <w:rsid w:val="00E51D30"/>
    <w:rsid w:val="00E54332"/>
    <w:rsid w:val="00E5443F"/>
    <w:rsid w:val="00E55A2A"/>
    <w:rsid w:val="00E563A1"/>
    <w:rsid w:val="00E56DE0"/>
    <w:rsid w:val="00E607C1"/>
    <w:rsid w:val="00E60945"/>
    <w:rsid w:val="00E61026"/>
    <w:rsid w:val="00E617AA"/>
    <w:rsid w:val="00E63325"/>
    <w:rsid w:val="00E63A48"/>
    <w:rsid w:val="00E668CF"/>
    <w:rsid w:val="00E67686"/>
    <w:rsid w:val="00E67ADF"/>
    <w:rsid w:val="00E752B4"/>
    <w:rsid w:val="00E769EB"/>
    <w:rsid w:val="00E77D8C"/>
    <w:rsid w:val="00E8196C"/>
    <w:rsid w:val="00E827C2"/>
    <w:rsid w:val="00E83368"/>
    <w:rsid w:val="00E83D9F"/>
    <w:rsid w:val="00E84632"/>
    <w:rsid w:val="00E86775"/>
    <w:rsid w:val="00E86AA9"/>
    <w:rsid w:val="00E8766D"/>
    <w:rsid w:val="00E87888"/>
    <w:rsid w:val="00E9274E"/>
    <w:rsid w:val="00E9356F"/>
    <w:rsid w:val="00E9420A"/>
    <w:rsid w:val="00E94553"/>
    <w:rsid w:val="00E957F0"/>
    <w:rsid w:val="00E96118"/>
    <w:rsid w:val="00E96AB2"/>
    <w:rsid w:val="00E96F46"/>
    <w:rsid w:val="00E97DB8"/>
    <w:rsid w:val="00EA07B3"/>
    <w:rsid w:val="00EA13BC"/>
    <w:rsid w:val="00EA1490"/>
    <w:rsid w:val="00EA186D"/>
    <w:rsid w:val="00EA2708"/>
    <w:rsid w:val="00EA2AC5"/>
    <w:rsid w:val="00EA45E9"/>
    <w:rsid w:val="00EA58AB"/>
    <w:rsid w:val="00EA5D0B"/>
    <w:rsid w:val="00EA61AC"/>
    <w:rsid w:val="00EB44D9"/>
    <w:rsid w:val="00EB51E7"/>
    <w:rsid w:val="00EB5614"/>
    <w:rsid w:val="00EB5E71"/>
    <w:rsid w:val="00EB7FBB"/>
    <w:rsid w:val="00EC0688"/>
    <w:rsid w:val="00EC103C"/>
    <w:rsid w:val="00EC4757"/>
    <w:rsid w:val="00EC5749"/>
    <w:rsid w:val="00EC5897"/>
    <w:rsid w:val="00EC5996"/>
    <w:rsid w:val="00EC5BF1"/>
    <w:rsid w:val="00ED4D21"/>
    <w:rsid w:val="00ED5B34"/>
    <w:rsid w:val="00ED5DDD"/>
    <w:rsid w:val="00ED6E66"/>
    <w:rsid w:val="00EE00FE"/>
    <w:rsid w:val="00EE1F2E"/>
    <w:rsid w:val="00EE20F8"/>
    <w:rsid w:val="00EE507C"/>
    <w:rsid w:val="00EE5B0D"/>
    <w:rsid w:val="00EE6A2D"/>
    <w:rsid w:val="00EE6B32"/>
    <w:rsid w:val="00EE6E85"/>
    <w:rsid w:val="00EE71E7"/>
    <w:rsid w:val="00EE74CE"/>
    <w:rsid w:val="00EF0FC3"/>
    <w:rsid w:val="00EF1EB9"/>
    <w:rsid w:val="00EF2EF3"/>
    <w:rsid w:val="00EF4316"/>
    <w:rsid w:val="00EF5151"/>
    <w:rsid w:val="00EF5216"/>
    <w:rsid w:val="00EF536C"/>
    <w:rsid w:val="00EF7378"/>
    <w:rsid w:val="00F02E96"/>
    <w:rsid w:val="00F05B25"/>
    <w:rsid w:val="00F05B99"/>
    <w:rsid w:val="00F05F77"/>
    <w:rsid w:val="00F06559"/>
    <w:rsid w:val="00F067A4"/>
    <w:rsid w:val="00F11F13"/>
    <w:rsid w:val="00F12748"/>
    <w:rsid w:val="00F13CDF"/>
    <w:rsid w:val="00F1449E"/>
    <w:rsid w:val="00F14643"/>
    <w:rsid w:val="00F15708"/>
    <w:rsid w:val="00F17AB8"/>
    <w:rsid w:val="00F21C4F"/>
    <w:rsid w:val="00F2231A"/>
    <w:rsid w:val="00F2269C"/>
    <w:rsid w:val="00F2358B"/>
    <w:rsid w:val="00F25D1C"/>
    <w:rsid w:val="00F304BB"/>
    <w:rsid w:val="00F30D00"/>
    <w:rsid w:val="00F3155E"/>
    <w:rsid w:val="00F31CBB"/>
    <w:rsid w:val="00F31DD6"/>
    <w:rsid w:val="00F34E49"/>
    <w:rsid w:val="00F35997"/>
    <w:rsid w:val="00F35A60"/>
    <w:rsid w:val="00F4124D"/>
    <w:rsid w:val="00F414C6"/>
    <w:rsid w:val="00F41EE8"/>
    <w:rsid w:val="00F43383"/>
    <w:rsid w:val="00F447AB"/>
    <w:rsid w:val="00F45746"/>
    <w:rsid w:val="00F459B1"/>
    <w:rsid w:val="00F45AB8"/>
    <w:rsid w:val="00F501B8"/>
    <w:rsid w:val="00F5142A"/>
    <w:rsid w:val="00F517D6"/>
    <w:rsid w:val="00F54A24"/>
    <w:rsid w:val="00F556C5"/>
    <w:rsid w:val="00F55A1D"/>
    <w:rsid w:val="00F5646C"/>
    <w:rsid w:val="00F5659B"/>
    <w:rsid w:val="00F575B6"/>
    <w:rsid w:val="00F57831"/>
    <w:rsid w:val="00F57E44"/>
    <w:rsid w:val="00F626B0"/>
    <w:rsid w:val="00F62B0B"/>
    <w:rsid w:val="00F71FA1"/>
    <w:rsid w:val="00F720B6"/>
    <w:rsid w:val="00F72700"/>
    <w:rsid w:val="00F8107A"/>
    <w:rsid w:val="00F811FF"/>
    <w:rsid w:val="00F81223"/>
    <w:rsid w:val="00F8240C"/>
    <w:rsid w:val="00F82478"/>
    <w:rsid w:val="00F82B27"/>
    <w:rsid w:val="00F84896"/>
    <w:rsid w:val="00F84F19"/>
    <w:rsid w:val="00F865C4"/>
    <w:rsid w:val="00F878F1"/>
    <w:rsid w:val="00F91E7F"/>
    <w:rsid w:val="00F92503"/>
    <w:rsid w:val="00F935FF"/>
    <w:rsid w:val="00F95320"/>
    <w:rsid w:val="00F9557C"/>
    <w:rsid w:val="00F9737F"/>
    <w:rsid w:val="00F97510"/>
    <w:rsid w:val="00F97C38"/>
    <w:rsid w:val="00FA093F"/>
    <w:rsid w:val="00FA3AE7"/>
    <w:rsid w:val="00FA45FE"/>
    <w:rsid w:val="00FA5FB4"/>
    <w:rsid w:val="00FA6A30"/>
    <w:rsid w:val="00FB136B"/>
    <w:rsid w:val="00FB5AAA"/>
    <w:rsid w:val="00FB6344"/>
    <w:rsid w:val="00FB636E"/>
    <w:rsid w:val="00FB6E33"/>
    <w:rsid w:val="00FC1A4C"/>
    <w:rsid w:val="00FC2E15"/>
    <w:rsid w:val="00FC2F39"/>
    <w:rsid w:val="00FC39C8"/>
    <w:rsid w:val="00FC572D"/>
    <w:rsid w:val="00FC6F19"/>
    <w:rsid w:val="00FD0F4E"/>
    <w:rsid w:val="00FD1125"/>
    <w:rsid w:val="00FD268A"/>
    <w:rsid w:val="00FD396D"/>
    <w:rsid w:val="00FD727E"/>
    <w:rsid w:val="00FD74D1"/>
    <w:rsid w:val="00FD7FA0"/>
    <w:rsid w:val="00FE100E"/>
    <w:rsid w:val="00FE4092"/>
    <w:rsid w:val="00FE6BA4"/>
    <w:rsid w:val="00FF06AC"/>
    <w:rsid w:val="00FF0EE6"/>
    <w:rsid w:val="00FF2CE0"/>
    <w:rsid w:val="00FF4994"/>
    <w:rsid w:val="00FF527D"/>
    <w:rsid w:val="00FF5765"/>
    <w:rsid w:val="00FF5F16"/>
    <w:rsid w:val="00FF6016"/>
    <w:rsid w:val="00FF73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F781D74"/>
  <w15:docId w15:val="{289923FA-9479-42F9-BFA8-8B82B7A56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BA4"/>
    <w:pPr>
      <w:jc w:val="both"/>
    </w:pPr>
    <w:rPr>
      <w:rFonts w:ascii="STIX Two Text" w:hAnsi="STIX Two Text" w:cs="Arial"/>
      <w:color w:val="000000" w:themeColor="text1"/>
      <w:sz w:val="20"/>
      <w:szCs w:val="20"/>
    </w:rPr>
  </w:style>
  <w:style w:type="paragraph" w:styleId="Heading1">
    <w:name w:val="heading 1"/>
    <w:basedOn w:val="Normal"/>
    <w:next w:val="Normal"/>
    <w:link w:val="Heading1Char"/>
    <w:uiPriority w:val="9"/>
    <w:qFormat/>
    <w:rsid w:val="00524BCB"/>
    <w:pPr>
      <w:keepNext/>
      <w:spacing w:before="120"/>
      <w:outlineLvl w:val="0"/>
    </w:pPr>
    <w:rPr>
      <w:rFonts w:ascii="Helvetica" w:eastAsiaTheme="majorEastAsia" w:hAnsi="Helvetica" w:cs="FiraGO"/>
      <w:b/>
      <w:bCs/>
      <w:color w:val="C00000"/>
      <w:kern w:val="32"/>
      <w:sz w:val="22"/>
    </w:rPr>
  </w:style>
  <w:style w:type="paragraph" w:styleId="Heading2">
    <w:name w:val="heading 2"/>
    <w:basedOn w:val="Normal"/>
    <w:next w:val="Normal"/>
    <w:link w:val="Heading2Char"/>
    <w:uiPriority w:val="9"/>
    <w:unhideWhenUsed/>
    <w:qFormat/>
    <w:rsid w:val="005A7C0F"/>
    <w:pPr>
      <w:keepNext/>
      <w:outlineLvl w:val="1"/>
    </w:pPr>
    <w:rPr>
      <w:rFonts w:ascii="Helvetica" w:eastAsiaTheme="majorEastAsia" w:hAnsi="Helvetica"/>
      <w:b/>
      <w:bCs/>
      <w:iCs/>
      <w:color w:val="C00000"/>
      <w:sz w:val="18"/>
      <w:szCs w:val="28"/>
    </w:rPr>
  </w:style>
  <w:style w:type="paragraph" w:styleId="Heading3">
    <w:name w:val="heading 3"/>
    <w:basedOn w:val="Normal"/>
    <w:next w:val="Normal"/>
    <w:link w:val="Heading3Char"/>
    <w:uiPriority w:val="9"/>
    <w:unhideWhenUsed/>
    <w:qFormat/>
    <w:rsid w:val="0045764B"/>
    <w:pPr>
      <w:keepNext/>
      <w:spacing w:after="60"/>
      <w:outlineLvl w:val="2"/>
    </w:pPr>
    <w:rPr>
      <w:rFonts w:ascii="Arial" w:eastAsiaTheme="majorEastAsia" w:hAnsi="Arial"/>
      <w:b/>
      <w:bCs/>
      <w:color w:val="C00000"/>
      <w:sz w:val="16"/>
      <w:szCs w:val="26"/>
    </w:rPr>
  </w:style>
  <w:style w:type="paragraph" w:styleId="Heading4">
    <w:name w:val="heading 4"/>
    <w:basedOn w:val="Normal"/>
    <w:next w:val="Normal"/>
    <w:link w:val="Heading4Char"/>
    <w:uiPriority w:val="9"/>
    <w:unhideWhenUsed/>
    <w:qFormat/>
    <w:rsid w:val="00BF7C64"/>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BF7C64"/>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BF7C64"/>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BF7C64"/>
    <w:pPr>
      <w:spacing w:before="240" w:after="60"/>
      <w:outlineLvl w:val="6"/>
    </w:pPr>
  </w:style>
  <w:style w:type="paragraph" w:styleId="Heading8">
    <w:name w:val="heading 8"/>
    <w:basedOn w:val="Normal"/>
    <w:next w:val="Normal"/>
    <w:link w:val="Heading8Char"/>
    <w:uiPriority w:val="9"/>
    <w:semiHidden/>
    <w:unhideWhenUsed/>
    <w:qFormat/>
    <w:rsid w:val="00BF7C64"/>
    <w:pPr>
      <w:spacing w:before="240" w:after="60"/>
      <w:outlineLvl w:val="7"/>
    </w:pPr>
    <w:rPr>
      <w:i/>
      <w:iCs/>
    </w:rPr>
  </w:style>
  <w:style w:type="paragraph" w:styleId="Heading9">
    <w:name w:val="heading 9"/>
    <w:basedOn w:val="Normal"/>
    <w:next w:val="Normal"/>
    <w:link w:val="Heading9Char"/>
    <w:uiPriority w:val="9"/>
    <w:semiHidden/>
    <w:unhideWhenUsed/>
    <w:qFormat/>
    <w:rsid w:val="00BF7C64"/>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BCB"/>
    <w:rPr>
      <w:rFonts w:ascii="Helvetica" w:eastAsiaTheme="majorEastAsia" w:hAnsi="Helvetica" w:cs="FiraGO"/>
      <w:b/>
      <w:bCs/>
      <w:color w:val="C00000"/>
      <w:kern w:val="32"/>
      <w:szCs w:val="20"/>
    </w:rPr>
  </w:style>
  <w:style w:type="character" w:customStyle="1" w:styleId="Heading2Char">
    <w:name w:val="Heading 2 Char"/>
    <w:basedOn w:val="DefaultParagraphFont"/>
    <w:link w:val="Heading2"/>
    <w:uiPriority w:val="9"/>
    <w:rsid w:val="005A7C0F"/>
    <w:rPr>
      <w:rFonts w:ascii="Helvetica" w:eastAsiaTheme="majorEastAsia" w:hAnsi="Helvetica" w:cs="Arial"/>
      <w:b/>
      <w:bCs/>
      <w:iCs/>
      <w:color w:val="C00000"/>
      <w:sz w:val="18"/>
      <w:szCs w:val="28"/>
    </w:rPr>
  </w:style>
  <w:style w:type="character" w:customStyle="1" w:styleId="Heading3Char">
    <w:name w:val="Heading 3 Char"/>
    <w:basedOn w:val="DefaultParagraphFont"/>
    <w:link w:val="Heading3"/>
    <w:uiPriority w:val="9"/>
    <w:rsid w:val="0045764B"/>
    <w:rPr>
      <w:rFonts w:ascii="Arial" w:eastAsiaTheme="majorEastAsia" w:hAnsi="Arial"/>
      <w:b/>
      <w:bCs/>
      <w:color w:val="C00000"/>
      <w:sz w:val="16"/>
      <w:szCs w:val="26"/>
    </w:rPr>
  </w:style>
  <w:style w:type="character" w:customStyle="1" w:styleId="Heading4Char">
    <w:name w:val="Heading 4 Char"/>
    <w:basedOn w:val="DefaultParagraphFont"/>
    <w:link w:val="Heading4"/>
    <w:uiPriority w:val="9"/>
    <w:rsid w:val="00BF7C64"/>
    <w:rPr>
      <w:b/>
      <w:bCs/>
      <w:sz w:val="28"/>
      <w:szCs w:val="28"/>
    </w:rPr>
  </w:style>
  <w:style w:type="character" w:customStyle="1" w:styleId="Heading5Char">
    <w:name w:val="Heading 5 Char"/>
    <w:basedOn w:val="DefaultParagraphFont"/>
    <w:link w:val="Heading5"/>
    <w:uiPriority w:val="9"/>
    <w:semiHidden/>
    <w:rsid w:val="00BF7C64"/>
    <w:rPr>
      <w:b/>
      <w:bCs/>
      <w:i/>
      <w:iCs/>
      <w:sz w:val="26"/>
      <w:szCs w:val="26"/>
    </w:rPr>
  </w:style>
  <w:style w:type="character" w:customStyle="1" w:styleId="Heading6Char">
    <w:name w:val="Heading 6 Char"/>
    <w:basedOn w:val="DefaultParagraphFont"/>
    <w:link w:val="Heading6"/>
    <w:uiPriority w:val="9"/>
    <w:semiHidden/>
    <w:rsid w:val="00BF7C64"/>
    <w:rPr>
      <w:b/>
      <w:bCs/>
    </w:rPr>
  </w:style>
  <w:style w:type="character" w:customStyle="1" w:styleId="Heading7Char">
    <w:name w:val="Heading 7 Char"/>
    <w:basedOn w:val="DefaultParagraphFont"/>
    <w:link w:val="Heading7"/>
    <w:uiPriority w:val="9"/>
    <w:semiHidden/>
    <w:rsid w:val="00BF7C64"/>
    <w:rPr>
      <w:sz w:val="24"/>
      <w:szCs w:val="24"/>
    </w:rPr>
  </w:style>
  <w:style w:type="character" w:customStyle="1" w:styleId="Heading8Char">
    <w:name w:val="Heading 8 Char"/>
    <w:basedOn w:val="DefaultParagraphFont"/>
    <w:link w:val="Heading8"/>
    <w:uiPriority w:val="9"/>
    <w:semiHidden/>
    <w:rsid w:val="00BF7C64"/>
    <w:rPr>
      <w:i/>
      <w:iCs/>
      <w:sz w:val="24"/>
      <w:szCs w:val="24"/>
    </w:rPr>
  </w:style>
  <w:style w:type="character" w:customStyle="1" w:styleId="Heading9Char">
    <w:name w:val="Heading 9 Char"/>
    <w:basedOn w:val="DefaultParagraphFont"/>
    <w:link w:val="Heading9"/>
    <w:uiPriority w:val="9"/>
    <w:semiHidden/>
    <w:rsid w:val="00BF7C64"/>
    <w:rPr>
      <w:rFonts w:asciiTheme="majorHAnsi" w:eastAsiaTheme="majorEastAsia" w:hAnsiTheme="majorHAnsi"/>
    </w:rPr>
  </w:style>
  <w:style w:type="paragraph" w:styleId="Title">
    <w:name w:val="Title"/>
    <w:basedOn w:val="Normal"/>
    <w:next w:val="Normal"/>
    <w:link w:val="TitleChar"/>
    <w:uiPriority w:val="10"/>
    <w:qFormat/>
    <w:rsid w:val="00FE6BA4"/>
    <w:pPr>
      <w:spacing w:before="240" w:after="60"/>
      <w:jc w:val="left"/>
      <w:outlineLvl w:val="0"/>
    </w:pPr>
    <w:rPr>
      <w:rFonts w:ascii="Helvetica" w:eastAsiaTheme="majorEastAsia" w:hAnsi="Helvetica" w:cs="FiraGO Medium"/>
      <w:b/>
      <w:bCs/>
      <w:kern w:val="28"/>
      <w:sz w:val="42"/>
      <w:szCs w:val="44"/>
    </w:rPr>
  </w:style>
  <w:style w:type="character" w:customStyle="1" w:styleId="TitleChar">
    <w:name w:val="Title Char"/>
    <w:basedOn w:val="DefaultParagraphFont"/>
    <w:link w:val="Title"/>
    <w:uiPriority w:val="10"/>
    <w:rsid w:val="00FE6BA4"/>
    <w:rPr>
      <w:rFonts w:ascii="Helvetica" w:eastAsiaTheme="majorEastAsia" w:hAnsi="Helvetica" w:cs="FiraGO Medium"/>
      <w:b/>
      <w:bCs/>
      <w:color w:val="000000" w:themeColor="text1"/>
      <w:kern w:val="28"/>
      <w:sz w:val="42"/>
      <w:szCs w:val="44"/>
    </w:rPr>
  </w:style>
  <w:style w:type="paragraph" w:styleId="Subtitle">
    <w:name w:val="Subtitle"/>
    <w:basedOn w:val="Normal"/>
    <w:next w:val="Normal"/>
    <w:link w:val="SubtitleChar"/>
    <w:uiPriority w:val="11"/>
    <w:qFormat/>
    <w:rsid w:val="00BF7C64"/>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BF7C64"/>
    <w:rPr>
      <w:rFonts w:asciiTheme="majorHAnsi" w:eastAsiaTheme="majorEastAsia" w:hAnsiTheme="majorHAnsi"/>
      <w:sz w:val="24"/>
      <w:szCs w:val="24"/>
    </w:rPr>
  </w:style>
  <w:style w:type="character" w:styleId="Strong">
    <w:name w:val="Strong"/>
    <w:basedOn w:val="DefaultParagraphFont"/>
    <w:uiPriority w:val="22"/>
    <w:qFormat/>
    <w:rsid w:val="00BF7C64"/>
    <w:rPr>
      <w:b/>
      <w:bCs/>
    </w:rPr>
  </w:style>
  <w:style w:type="character" w:styleId="Emphasis">
    <w:name w:val="Emphasis"/>
    <w:basedOn w:val="DefaultParagraphFont"/>
    <w:uiPriority w:val="20"/>
    <w:qFormat/>
    <w:rsid w:val="00BF7C64"/>
    <w:rPr>
      <w:rFonts w:asciiTheme="minorHAnsi" w:hAnsiTheme="minorHAnsi"/>
      <w:b/>
      <w:i/>
      <w:iCs/>
    </w:rPr>
  </w:style>
  <w:style w:type="paragraph" w:customStyle="1" w:styleId="AuthorNameSuperscript">
    <w:name w:val="Author Name Superscript"/>
    <w:basedOn w:val="AuthorName"/>
    <w:link w:val="AuthorNameSuperscriptTegn"/>
    <w:qFormat/>
    <w:rsid w:val="00FE6BA4"/>
    <w:rPr>
      <w:color w:val="C00000"/>
      <w:vertAlign w:val="superscript"/>
    </w:rPr>
  </w:style>
  <w:style w:type="paragraph" w:styleId="ListParagraph">
    <w:name w:val="List Paragraph"/>
    <w:basedOn w:val="Normal"/>
    <w:uiPriority w:val="34"/>
    <w:qFormat/>
    <w:rsid w:val="00BF7C64"/>
    <w:pPr>
      <w:ind w:left="720"/>
      <w:contextualSpacing/>
    </w:pPr>
  </w:style>
  <w:style w:type="paragraph" w:styleId="Quote">
    <w:name w:val="Quote"/>
    <w:basedOn w:val="Normal"/>
    <w:next w:val="Normal"/>
    <w:link w:val="QuoteChar"/>
    <w:uiPriority w:val="29"/>
    <w:qFormat/>
    <w:rsid w:val="00BF7C64"/>
    <w:rPr>
      <w:i/>
    </w:rPr>
  </w:style>
  <w:style w:type="character" w:customStyle="1" w:styleId="QuoteChar">
    <w:name w:val="Quote Char"/>
    <w:basedOn w:val="DefaultParagraphFont"/>
    <w:link w:val="Quote"/>
    <w:uiPriority w:val="29"/>
    <w:rsid w:val="00BF7C64"/>
    <w:rPr>
      <w:i/>
      <w:sz w:val="24"/>
      <w:szCs w:val="24"/>
    </w:rPr>
  </w:style>
  <w:style w:type="paragraph" w:styleId="IntenseQuote">
    <w:name w:val="Intense Quote"/>
    <w:basedOn w:val="Normal"/>
    <w:next w:val="Normal"/>
    <w:link w:val="IntenseQuoteChar"/>
    <w:uiPriority w:val="30"/>
    <w:qFormat/>
    <w:rsid w:val="00BF7C64"/>
    <w:pPr>
      <w:ind w:left="720" w:right="720"/>
    </w:pPr>
    <w:rPr>
      <w:b/>
      <w:i/>
      <w:szCs w:val="22"/>
    </w:rPr>
  </w:style>
  <w:style w:type="character" w:customStyle="1" w:styleId="IntenseQuoteChar">
    <w:name w:val="Intense Quote Char"/>
    <w:basedOn w:val="DefaultParagraphFont"/>
    <w:link w:val="IntenseQuote"/>
    <w:uiPriority w:val="30"/>
    <w:rsid w:val="00BF7C64"/>
    <w:rPr>
      <w:b/>
      <w:i/>
      <w:sz w:val="24"/>
    </w:rPr>
  </w:style>
  <w:style w:type="character" w:styleId="SubtleEmphasis">
    <w:name w:val="Subtle Emphasis"/>
    <w:uiPriority w:val="19"/>
    <w:qFormat/>
    <w:rsid w:val="00BF7C64"/>
    <w:rPr>
      <w:i/>
      <w:color w:val="5A5A5A" w:themeColor="text1" w:themeTint="A5"/>
    </w:rPr>
  </w:style>
  <w:style w:type="character" w:styleId="IntenseEmphasis">
    <w:name w:val="Intense Emphasis"/>
    <w:basedOn w:val="DefaultParagraphFont"/>
    <w:uiPriority w:val="21"/>
    <w:qFormat/>
    <w:rsid w:val="00BF7C64"/>
    <w:rPr>
      <w:b/>
      <w:i/>
      <w:sz w:val="24"/>
      <w:szCs w:val="24"/>
      <w:u w:val="single"/>
    </w:rPr>
  </w:style>
  <w:style w:type="character" w:styleId="SubtleReference">
    <w:name w:val="Subtle Reference"/>
    <w:basedOn w:val="DefaultParagraphFont"/>
    <w:uiPriority w:val="31"/>
    <w:qFormat/>
    <w:rsid w:val="00BF7C64"/>
    <w:rPr>
      <w:sz w:val="24"/>
      <w:szCs w:val="24"/>
      <w:u w:val="single"/>
    </w:rPr>
  </w:style>
  <w:style w:type="character" w:styleId="IntenseReference">
    <w:name w:val="Intense Reference"/>
    <w:basedOn w:val="DefaultParagraphFont"/>
    <w:uiPriority w:val="32"/>
    <w:qFormat/>
    <w:rsid w:val="00BF7C64"/>
    <w:rPr>
      <w:b/>
      <w:sz w:val="24"/>
      <w:u w:val="single"/>
    </w:rPr>
  </w:style>
  <w:style w:type="character" w:styleId="BookTitle">
    <w:name w:val="Book Title"/>
    <w:basedOn w:val="DefaultParagraphFont"/>
    <w:uiPriority w:val="33"/>
    <w:qFormat/>
    <w:rsid w:val="00BF7C64"/>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BF7C64"/>
    <w:pPr>
      <w:outlineLvl w:val="9"/>
    </w:pPr>
  </w:style>
  <w:style w:type="paragraph" w:styleId="Header">
    <w:name w:val="header"/>
    <w:basedOn w:val="Normal"/>
    <w:link w:val="HeaderChar"/>
    <w:uiPriority w:val="99"/>
    <w:unhideWhenUsed/>
    <w:rsid w:val="00794D6C"/>
    <w:pPr>
      <w:tabs>
        <w:tab w:val="center" w:pos="4680"/>
        <w:tab w:val="right" w:pos="9360"/>
      </w:tabs>
    </w:pPr>
  </w:style>
  <w:style w:type="character" w:customStyle="1" w:styleId="HeaderChar">
    <w:name w:val="Header Char"/>
    <w:basedOn w:val="DefaultParagraphFont"/>
    <w:link w:val="Header"/>
    <w:uiPriority w:val="99"/>
    <w:rsid w:val="00794D6C"/>
    <w:rPr>
      <w:rFonts w:ascii="Times New Roman" w:hAnsi="Times New Roman"/>
      <w:sz w:val="20"/>
      <w:szCs w:val="24"/>
    </w:rPr>
  </w:style>
  <w:style w:type="paragraph" w:styleId="Footer">
    <w:name w:val="footer"/>
    <w:basedOn w:val="Normal"/>
    <w:link w:val="FooterChar"/>
    <w:uiPriority w:val="99"/>
    <w:unhideWhenUsed/>
    <w:rsid w:val="00794D6C"/>
    <w:pPr>
      <w:tabs>
        <w:tab w:val="center" w:pos="4680"/>
        <w:tab w:val="right" w:pos="9360"/>
      </w:tabs>
    </w:pPr>
  </w:style>
  <w:style w:type="character" w:customStyle="1" w:styleId="FooterChar">
    <w:name w:val="Footer Char"/>
    <w:basedOn w:val="DefaultParagraphFont"/>
    <w:link w:val="Footer"/>
    <w:uiPriority w:val="99"/>
    <w:rsid w:val="00794D6C"/>
    <w:rPr>
      <w:rFonts w:ascii="Times New Roman" w:hAnsi="Times New Roman"/>
      <w:sz w:val="20"/>
      <w:szCs w:val="24"/>
    </w:rPr>
  </w:style>
  <w:style w:type="character" w:styleId="Hyperlink">
    <w:name w:val="Hyperlink"/>
    <w:basedOn w:val="DefaultParagraphFont"/>
    <w:uiPriority w:val="99"/>
    <w:unhideWhenUsed/>
    <w:rsid w:val="00794D6C"/>
    <w:rPr>
      <w:color w:val="0563C1" w:themeColor="hyperlink"/>
      <w:u w:val="single"/>
    </w:rPr>
  </w:style>
  <w:style w:type="character" w:customStyle="1" w:styleId="AuthorNameSuperscriptTegn">
    <w:name w:val="Author Name Superscript Tegn"/>
    <w:basedOn w:val="AuthorNameTegn"/>
    <w:link w:val="AuthorNameSuperscript"/>
    <w:rsid w:val="00FE6BA4"/>
    <w:rPr>
      <w:rFonts w:ascii="Helvetica" w:hAnsi="Helvetica" w:cs="FiraGO Medium"/>
      <w:b/>
      <w:color w:val="C00000"/>
      <w:sz w:val="20"/>
      <w:szCs w:val="20"/>
      <w:vertAlign w:val="superscript"/>
    </w:rPr>
  </w:style>
  <w:style w:type="paragraph" w:customStyle="1" w:styleId="MethodsTextwithTab">
    <w:name w:val="Methods Text with Tab"/>
    <w:basedOn w:val="MethodsText"/>
    <w:qFormat/>
    <w:rsid w:val="00A45218"/>
    <w:pPr>
      <w:ind w:firstLine="284"/>
    </w:pPr>
  </w:style>
  <w:style w:type="paragraph" w:styleId="BalloonText">
    <w:name w:val="Balloon Text"/>
    <w:basedOn w:val="Normal"/>
    <w:link w:val="BalloonTextChar"/>
    <w:uiPriority w:val="99"/>
    <w:semiHidden/>
    <w:unhideWhenUsed/>
    <w:rsid w:val="007A53E9"/>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7A53E9"/>
    <w:rPr>
      <w:rFonts w:ascii="Lucida Grande" w:hAnsi="Lucida Grande" w:cs="Lucida Grande"/>
      <w:sz w:val="18"/>
      <w:szCs w:val="18"/>
    </w:rPr>
  </w:style>
  <w:style w:type="paragraph" w:customStyle="1" w:styleId="MethodsText">
    <w:name w:val="Methods Text"/>
    <w:basedOn w:val="Normal"/>
    <w:link w:val="MethodsTextTegn"/>
    <w:qFormat/>
    <w:rsid w:val="00A45218"/>
    <w:rPr>
      <w:sz w:val="15"/>
    </w:rPr>
  </w:style>
  <w:style w:type="character" w:customStyle="1" w:styleId="MethodsTextTegn">
    <w:name w:val="Methods Text Tegn"/>
    <w:basedOn w:val="DefaultParagraphFont"/>
    <w:link w:val="MethodsText"/>
    <w:rsid w:val="00A45218"/>
    <w:rPr>
      <w:rFonts w:ascii="STIX Two Text" w:hAnsi="STIX Two Text" w:cs="Arial"/>
      <w:color w:val="000000" w:themeColor="text1"/>
      <w:sz w:val="15"/>
      <w:szCs w:val="20"/>
    </w:rPr>
  </w:style>
  <w:style w:type="paragraph" w:customStyle="1" w:styleId="References">
    <w:name w:val="References"/>
    <w:basedOn w:val="Normal"/>
    <w:autoRedefine/>
    <w:qFormat/>
    <w:rsid w:val="00BC7641"/>
    <w:pPr>
      <w:tabs>
        <w:tab w:val="left" w:pos="360"/>
      </w:tabs>
      <w:ind w:left="357" w:hanging="357"/>
    </w:pPr>
    <w:rPr>
      <w:rFonts w:eastAsia="Calibri"/>
      <w:sz w:val="16"/>
      <w:szCs w:val="22"/>
    </w:rPr>
  </w:style>
  <w:style w:type="table" w:customStyle="1" w:styleId="Equation">
    <w:name w:val="Equation"/>
    <w:basedOn w:val="TableNormal"/>
    <w:uiPriority w:val="99"/>
    <w:rsid w:val="00470694"/>
    <w:pPr>
      <w:jc w:val="center"/>
    </w:pPr>
    <w:rPr>
      <w:rFonts w:ascii="Arial" w:hAnsi="Arial"/>
      <w:sz w:val="20"/>
    </w:rPr>
    <w:tblPr>
      <w:tblCellMar>
        <w:left w:w="115" w:type="dxa"/>
        <w:right w:w="115" w:type="dxa"/>
      </w:tblCellMar>
    </w:tblPr>
    <w:tcPr>
      <w:vAlign w:val="center"/>
    </w:tcPr>
  </w:style>
  <w:style w:type="table" w:styleId="TableGrid">
    <w:name w:val="Table Grid"/>
    <w:basedOn w:val="TableNormal"/>
    <w:uiPriority w:val="39"/>
    <w:rsid w:val="00A345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31CBB"/>
    <w:pPr>
      <w:spacing w:line="480" w:lineRule="auto"/>
      <w:ind w:left="720" w:hanging="720"/>
    </w:pPr>
  </w:style>
  <w:style w:type="character" w:styleId="PageNumber">
    <w:name w:val="page number"/>
    <w:basedOn w:val="DefaultParagraphFont"/>
    <w:uiPriority w:val="99"/>
    <w:semiHidden/>
    <w:unhideWhenUsed/>
    <w:rsid w:val="00F31CBB"/>
  </w:style>
  <w:style w:type="character" w:styleId="PlaceholderText">
    <w:name w:val="Placeholder Text"/>
    <w:basedOn w:val="DefaultParagraphFont"/>
    <w:uiPriority w:val="99"/>
    <w:semiHidden/>
    <w:rsid w:val="00277A48"/>
    <w:rPr>
      <w:color w:val="808080"/>
    </w:rPr>
  </w:style>
  <w:style w:type="paragraph" w:customStyle="1" w:styleId="Abstract">
    <w:name w:val="Abstract"/>
    <w:basedOn w:val="Normal"/>
    <w:qFormat/>
    <w:rsid w:val="00AF2D02"/>
    <w:rPr>
      <w:rFonts w:ascii="Helvetica" w:hAnsi="Helvetica" w:cs="FiraGO Medium"/>
      <w:b/>
    </w:rPr>
  </w:style>
  <w:style w:type="paragraph" w:customStyle="1" w:styleId="AuthorName">
    <w:name w:val="Author Name"/>
    <w:basedOn w:val="Normal"/>
    <w:link w:val="AuthorNameTegn"/>
    <w:qFormat/>
    <w:rsid w:val="00FE6BA4"/>
    <w:pPr>
      <w:jc w:val="left"/>
    </w:pPr>
    <w:rPr>
      <w:rFonts w:ascii="Helvetica" w:hAnsi="Helvetica" w:cs="FiraGO Medium"/>
      <w:b/>
      <w:sz w:val="22"/>
    </w:rPr>
  </w:style>
  <w:style w:type="character" w:customStyle="1" w:styleId="AuthorNameTegn">
    <w:name w:val="Author Name Tegn"/>
    <w:basedOn w:val="DefaultParagraphFont"/>
    <w:link w:val="AuthorName"/>
    <w:rsid w:val="00FE6BA4"/>
    <w:rPr>
      <w:rFonts w:ascii="Helvetica" w:hAnsi="Helvetica" w:cs="FiraGO Medium"/>
      <w:b/>
      <w:color w:val="000000" w:themeColor="text1"/>
      <w:sz w:val="20"/>
      <w:szCs w:val="20"/>
    </w:rPr>
  </w:style>
  <w:style w:type="paragraph" w:customStyle="1" w:styleId="AuthorAffiliation">
    <w:name w:val="Author Affiliation"/>
    <w:basedOn w:val="Title"/>
    <w:link w:val="AuthorAffiliationTegn"/>
    <w:qFormat/>
    <w:rsid w:val="008B39EA"/>
    <w:pPr>
      <w:spacing w:before="0" w:after="0"/>
    </w:pPr>
    <w:rPr>
      <w:rFonts w:cs="FiraGO Light"/>
      <w:b w:val="0"/>
      <w:sz w:val="18"/>
      <w:szCs w:val="18"/>
    </w:rPr>
  </w:style>
  <w:style w:type="character" w:customStyle="1" w:styleId="AuthorAffiliationTegn">
    <w:name w:val="Author Affiliation Tegn"/>
    <w:basedOn w:val="TitleChar"/>
    <w:link w:val="AuthorAffiliation"/>
    <w:rsid w:val="008B39EA"/>
    <w:rPr>
      <w:rFonts w:ascii="Helvetica" w:eastAsiaTheme="majorEastAsia" w:hAnsi="Helvetica" w:cs="FiraGO Light"/>
      <w:b w:val="0"/>
      <w:bCs/>
      <w:color w:val="000000" w:themeColor="text1"/>
      <w:kern w:val="28"/>
      <w:sz w:val="18"/>
      <w:szCs w:val="18"/>
    </w:rPr>
  </w:style>
  <w:style w:type="paragraph" w:customStyle="1" w:styleId="AuthorAffiliationSuperscript">
    <w:name w:val="Author Affiliation Superscript"/>
    <w:basedOn w:val="Title"/>
    <w:link w:val="AuthorAffiliationSuperscriptTegn"/>
    <w:qFormat/>
    <w:rsid w:val="00AF2D02"/>
    <w:pPr>
      <w:spacing w:before="0" w:after="0"/>
    </w:pPr>
    <w:rPr>
      <w:rFonts w:cs="FiraGO SemiBold"/>
      <w:color w:val="C00000"/>
      <w:sz w:val="18"/>
      <w:szCs w:val="18"/>
      <w:vertAlign w:val="superscript"/>
    </w:rPr>
  </w:style>
  <w:style w:type="character" w:customStyle="1" w:styleId="AuthorAffiliationSuperscriptTegn">
    <w:name w:val="Author Affiliation Superscript Tegn"/>
    <w:basedOn w:val="TitleChar"/>
    <w:link w:val="AuthorAffiliationSuperscript"/>
    <w:rsid w:val="00AF2D02"/>
    <w:rPr>
      <w:rFonts w:ascii="Helvetica" w:eastAsiaTheme="majorEastAsia" w:hAnsi="Helvetica" w:cs="FiraGO SemiBold"/>
      <w:b/>
      <w:bCs/>
      <w:color w:val="C00000"/>
      <w:kern w:val="28"/>
      <w:sz w:val="18"/>
      <w:szCs w:val="18"/>
      <w:vertAlign w:val="superscript"/>
    </w:rPr>
  </w:style>
  <w:style w:type="paragraph" w:customStyle="1" w:styleId="Methodssubheading">
    <w:name w:val="Methods subheading"/>
    <w:basedOn w:val="Heading3"/>
    <w:next w:val="MethodsText"/>
    <w:link w:val="MethodssubheadingTegn"/>
    <w:qFormat/>
    <w:rsid w:val="00C97536"/>
    <w:pPr>
      <w:spacing w:before="80"/>
    </w:pPr>
    <w:rPr>
      <w:rFonts w:ascii="Helvetica" w:hAnsi="Helvetica"/>
      <w:sz w:val="15"/>
    </w:rPr>
  </w:style>
  <w:style w:type="character" w:customStyle="1" w:styleId="MethodssubheadingTegn">
    <w:name w:val="Methods subheading Tegn"/>
    <w:basedOn w:val="Heading3Char"/>
    <w:link w:val="Methodssubheading"/>
    <w:rsid w:val="00C97536"/>
    <w:rPr>
      <w:rFonts w:ascii="Helvetica" w:eastAsiaTheme="majorEastAsia" w:hAnsi="Helvetica" w:cs="Arial"/>
      <w:b/>
      <w:bCs/>
      <w:color w:val="C00000"/>
      <w:sz w:val="15"/>
      <w:szCs w:val="26"/>
    </w:rPr>
  </w:style>
  <w:style w:type="paragraph" w:customStyle="1" w:styleId="MainText">
    <w:name w:val="Main Text"/>
    <w:basedOn w:val="Normal"/>
    <w:link w:val="MainTextTegn"/>
    <w:qFormat/>
    <w:rsid w:val="002065AC"/>
  </w:style>
  <w:style w:type="character" w:customStyle="1" w:styleId="MainTextTegn">
    <w:name w:val="Main Text Tegn"/>
    <w:basedOn w:val="DefaultParagraphFont"/>
    <w:link w:val="MainText"/>
    <w:rsid w:val="002065AC"/>
    <w:rPr>
      <w:rFonts w:ascii="STIX Two Text" w:hAnsi="STIX Two Text" w:cs="Arial"/>
      <w:color w:val="000000" w:themeColor="text1"/>
      <w:sz w:val="20"/>
      <w:szCs w:val="20"/>
    </w:rPr>
  </w:style>
  <w:style w:type="paragraph" w:customStyle="1" w:styleId="FigureLegendMain">
    <w:name w:val="Figure Legend Main"/>
    <w:basedOn w:val="Normal"/>
    <w:link w:val="FigureLegendMainTegn"/>
    <w:qFormat/>
    <w:rsid w:val="00FE6BA4"/>
    <w:rPr>
      <w:rFonts w:ascii="Helvetica" w:hAnsi="Helvetica" w:cs="FiraGO"/>
      <w:sz w:val="16"/>
      <w:szCs w:val="16"/>
    </w:rPr>
  </w:style>
  <w:style w:type="character" w:customStyle="1" w:styleId="FigureLegendMainTegn">
    <w:name w:val="Figure Legend Main Tegn"/>
    <w:basedOn w:val="DefaultParagraphFont"/>
    <w:link w:val="FigureLegendMain"/>
    <w:rsid w:val="00FE6BA4"/>
    <w:rPr>
      <w:rFonts w:ascii="Helvetica" w:hAnsi="Helvetica" w:cs="FiraGO"/>
      <w:color w:val="000000" w:themeColor="text1"/>
      <w:sz w:val="16"/>
      <w:szCs w:val="16"/>
    </w:rPr>
  </w:style>
  <w:style w:type="character" w:customStyle="1" w:styleId="DocumentMapChar">
    <w:name w:val="Document Map Char"/>
    <w:basedOn w:val="DefaultParagraphFont"/>
    <w:link w:val="DocumentMap"/>
    <w:uiPriority w:val="99"/>
    <w:semiHidden/>
    <w:rsid w:val="001F543C"/>
    <w:rPr>
      <w:rFonts w:ascii="Times New Roman" w:eastAsiaTheme="minorHAnsi" w:hAnsi="Times New Roman"/>
      <w:sz w:val="24"/>
      <w:szCs w:val="24"/>
      <w:lang w:val="de-DE"/>
    </w:rPr>
  </w:style>
  <w:style w:type="paragraph" w:styleId="DocumentMap">
    <w:name w:val="Document Map"/>
    <w:basedOn w:val="Normal"/>
    <w:link w:val="DocumentMapChar"/>
    <w:uiPriority w:val="99"/>
    <w:semiHidden/>
    <w:unhideWhenUsed/>
    <w:rsid w:val="001F543C"/>
    <w:pPr>
      <w:jc w:val="left"/>
    </w:pPr>
    <w:rPr>
      <w:rFonts w:ascii="Times New Roman" w:eastAsiaTheme="minorHAnsi" w:hAnsi="Times New Roman" w:cs="Times New Roman"/>
      <w:color w:val="auto"/>
      <w:sz w:val="24"/>
      <w:szCs w:val="24"/>
      <w:lang w:val="de-DE"/>
    </w:rPr>
  </w:style>
  <w:style w:type="paragraph" w:styleId="CommentText">
    <w:name w:val="annotation text"/>
    <w:basedOn w:val="Normal"/>
    <w:link w:val="CommentTextChar"/>
    <w:uiPriority w:val="99"/>
    <w:unhideWhenUsed/>
    <w:rsid w:val="001F543C"/>
    <w:pPr>
      <w:spacing w:after="160"/>
      <w:jc w:val="left"/>
    </w:pPr>
    <w:rPr>
      <w:rFonts w:asciiTheme="minorHAnsi" w:eastAsiaTheme="minorHAnsi" w:hAnsiTheme="minorHAnsi" w:cstheme="minorBidi"/>
      <w:color w:val="auto"/>
      <w:sz w:val="24"/>
      <w:szCs w:val="24"/>
      <w:lang w:val="de-DE"/>
    </w:rPr>
  </w:style>
  <w:style w:type="character" w:customStyle="1" w:styleId="CommentTextChar">
    <w:name w:val="Comment Text Char"/>
    <w:basedOn w:val="DefaultParagraphFont"/>
    <w:link w:val="CommentText"/>
    <w:uiPriority w:val="99"/>
    <w:rsid w:val="001F543C"/>
    <w:rPr>
      <w:rFonts w:eastAsiaTheme="minorHAnsi" w:cstheme="minorBidi"/>
      <w:sz w:val="24"/>
      <w:szCs w:val="24"/>
      <w:lang w:val="de-DE"/>
    </w:rPr>
  </w:style>
  <w:style w:type="character" w:customStyle="1" w:styleId="CommentSubjectChar">
    <w:name w:val="Comment Subject Char"/>
    <w:basedOn w:val="CommentTextChar"/>
    <w:link w:val="CommentSubject"/>
    <w:uiPriority w:val="99"/>
    <w:semiHidden/>
    <w:rsid w:val="001F543C"/>
    <w:rPr>
      <w:rFonts w:eastAsiaTheme="minorHAnsi" w:cstheme="minorBidi"/>
      <w:b/>
      <w:bCs/>
      <w:sz w:val="20"/>
      <w:szCs w:val="20"/>
      <w:lang w:val="de-DE"/>
    </w:rPr>
  </w:style>
  <w:style w:type="paragraph" w:styleId="CommentSubject">
    <w:name w:val="annotation subject"/>
    <w:basedOn w:val="CommentText"/>
    <w:next w:val="CommentText"/>
    <w:link w:val="CommentSubjectChar"/>
    <w:uiPriority w:val="99"/>
    <w:semiHidden/>
    <w:unhideWhenUsed/>
    <w:rsid w:val="001F543C"/>
    <w:rPr>
      <w:b/>
      <w:bCs/>
      <w:sz w:val="20"/>
      <w:szCs w:val="20"/>
    </w:rPr>
  </w:style>
  <w:style w:type="paragraph" w:customStyle="1" w:styleId="MainTextwithTab">
    <w:name w:val="Main Text with Tab"/>
    <w:basedOn w:val="Normal"/>
    <w:qFormat/>
    <w:rsid w:val="002065AC"/>
    <w:pPr>
      <w:ind w:firstLine="284"/>
    </w:pPr>
    <w:rPr>
      <w:rFonts w:cs="STIX Two Math"/>
    </w:rPr>
  </w:style>
  <w:style w:type="paragraph" w:customStyle="1" w:styleId="FigureLegendTitle">
    <w:name w:val="Figure Legend Title"/>
    <w:basedOn w:val="FigureLegendMain"/>
    <w:link w:val="FigureLegendTitleTegn"/>
    <w:qFormat/>
    <w:rsid w:val="005A7C0F"/>
    <w:rPr>
      <w:b/>
      <w:color w:val="C00000"/>
    </w:rPr>
  </w:style>
  <w:style w:type="character" w:styleId="UnresolvedMention">
    <w:name w:val="Unresolved Mention"/>
    <w:basedOn w:val="DefaultParagraphFont"/>
    <w:uiPriority w:val="99"/>
    <w:semiHidden/>
    <w:unhideWhenUsed/>
    <w:rsid w:val="006276A3"/>
    <w:rPr>
      <w:color w:val="605E5C"/>
      <w:shd w:val="clear" w:color="auto" w:fill="E1DFDD"/>
    </w:rPr>
  </w:style>
  <w:style w:type="character" w:customStyle="1" w:styleId="FigureLegendTitleTegn">
    <w:name w:val="Figure Legend Title Tegn"/>
    <w:basedOn w:val="FigureLegendMainTegn"/>
    <w:link w:val="FigureLegendTitle"/>
    <w:rsid w:val="005A7C0F"/>
    <w:rPr>
      <w:rFonts w:ascii="Helvetica" w:hAnsi="Helvetica" w:cs="FiraGO"/>
      <w:b/>
      <w:color w:val="C00000"/>
      <w:sz w:val="16"/>
      <w:szCs w:val="16"/>
    </w:rPr>
  </w:style>
  <w:style w:type="character" w:styleId="FollowedHyperlink">
    <w:name w:val="FollowedHyperlink"/>
    <w:basedOn w:val="DefaultParagraphFont"/>
    <w:uiPriority w:val="99"/>
    <w:semiHidden/>
    <w:unhideWhenUsed/>
    <w:rsid w:val="00470193"/>
    <w:rPr>
      <w:color w:val="954F72" w:themeColor="followedHyperlink"/>
      <w:u w:val="single"/>
    </w:rPr>
  </w:style>
  <w:style w:type="paragraph" w:styleId="HTMLPreformatted">
    <w:name w:val="HTML Preformatted"/>
    <w:basedOn w:val="Normal"/>
    <w:link w:val="HTMLPreformattedChar"/>
    <w:uiPriority w:val="99"/>
    <w:semiHidden/>
    <w:unhideWhenUsed/>
    <w:rsid w:val="00540B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lang w:val="da-DK" w:eastAsia="da-DK"/>
    </w:rPr>
  </w:style>
  <w:style w:type="character" w:customStyle="1" w:styleId="HTMLPreformattedChar">
    <w:name w:val="HTML Preformatted Char"/>
    <w:basedOn w:val="DefaultParagraphFont"/>
    <w:link w:val="HTMLPreformatted"/>
    <w:uiPriority w:val="99"/>
    <w:semiHidden/>
    <w:rsid w:val="00540BBF"/>
    <w:rPr>
      <w:rFonts w:ascii="Courier New" w:eastAsia="Times New Roman" w:hAnsi="Courier New" w:cs="Courier New"/>
      <w:sz w:val="20"/>
      <w:szCs w:val="20"/>
      <w:lang w:val="da-DK" w:eastAsia="da-DK"/>
    </w:rPr>
  </w:style>
  <w:style w:type="paragraph" w:customStyle="1" w:styleId="Supplementarycode">
    <w:name w:val="Supplementary code"/>
    <w:basedOn w:val="Normal"/>
    <w:qFormat/>
    <w:rsid w:val="008378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666666"/>
      <w:sz w:val="16"/>
      <w:szCs w:val="16"/>
      <w:lang w:eastAsia="da-DK"/>
    </w:rPr>
  </w:style>
  <w:style w:type="paragraph" w:customStyle="1" w:styleId="EndNoteBibliographyTitle">
    <w:name w:val="EndNote Bibliography Title"/>
    <w:basedOn w:val="Normal"/>
    <w:link w:val="EndNoteBibliographyTitleZchn"/>
    <w:rsid w:val="00F8107A"/>
    <w:pPr>
      <w:jc w:val="center"/>
    </w:pPr>
  </w:style>
  <w:style w:type="character" w:customStyle="1" w:styleId="EndNoteBibliographyTitleZchn">
    <w:name w:val="EndNote Bibliography Title Zchn"/>
    <w:basedOn w:val="MainTextTegn"/>
    <w:link w:val="EndNoteBibliographyTitle"/>
    <w:rsid w:val="00F8107A"/>
    <w:rPr>
      <w:rFonts w:ascii="STIX Two Text" w:hAnsi="STIX Two Text" w:cs="Arial"/>
      <w:color w:val="000000" w:themeColor="text1"/>
      <w:sz w:val="20"/>
      <w:szCs w:val="20"/>
    </w:rPr>
  </w:style>
  <w:style w:type="paragraph" w:customStyle="1" w:styleId="EndNoteBibliography">
    <w:name w:val="EndNote Bibliography"/>
    <w:basedOn w:val="Normal"/>
    <w:link w:val="EndNoteBibliographyZchn"/>
    <w:rsid w:val="00F8107A"/>
  </w:style>
  <w:style w:type="character" w:customStyle="1" w:styleId="EndNoteBibliographyZchn">
    <w:name w:val="EndNote Bibliography Zchn"/>
    <w:basedOn w:val="MainTextTegn"/>
    <w:link w:val="EndNoteBibliography"/>
    <w:rsid w:val="00F8107A"/>
    <w:rPr>
      <w:rFonts w:ascii="STIX Two Text" w:hAnsi="STIX Two Text" w:cs="Arial"/>
      <w:color w:val="000000" w:themeColor="text1"/>
      <w:sz w:val="20"/>
      <w:szCs w:val="20"/>
    </w:rPr>
  </w:style>
  <w:style w:type="paragraph" w:styleId="Revision">
    <w:name w:val="Revision"/>
    <w:hidden/>
    <w:uiPriority w:val="99"/>
    <w:semiHidden/>
    <w:rsid w:val="005A2017"/>
    <w:rPr>
      <w:rFonts w:ascii="STIX Two Text" w:hAnsi="STIX Two Text" w:cs="Arial"/>
      <w:color w:val="000000" w:themeColor="text1"/>
      <w:sz w:val="20"/>
      <w:szCs w:val="20"/>
    </w:rPr>
  </w:style>
  <w:style w:type="paragraph" w:styleId="Caption">
    <w:name w:val="caption"/>
    <w:basedOn w:val="Normal"/>
    <w:next w:val="Normal"/>
    <w:uiPriority w:val="35"/>
    <w:unhideWhenUsed/>
    <w:rsid w:val="00761931"/>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7D41F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7193">
      <w:bodyDiv w:val="1"/>
      <w:marLeft w:val="0"/>
      <w:marRight w:val="0"/>
      <w:marTop w:val="0"/>
      <w:marBottom w:val="0"/>
      <w:divBdr>
        <w:top w:val="none" w:sz="0" w:space="0" w:color="auto"/>
        <w:left w:val="none" w:sz="0" w:space="0" w:color="auto"/>
        <w:bottom w:val="none" w:sz="0" w:space="0" w:color="auto"/>
        <w:right w:val="none" w:sz="0" w:space="0" w:color="auto"/>
      </w:divBdr>
    </w:div>
    <w:div w:id="477964576">
      <w:bodyDiv w:val="1"/>
      <w:marLeft w:val="0"/>
      <w:marRight w:val="0"/>
      <w:marTop w:val="0"/>
      <w:marBottom w:val="0"/>
      <w:divBdr>
        <w:top w:val="none" w:sz="0" w:space="0" w:color="auto"/>
        <w:left w:val="none" w:sz="0" w:space="0" w:color="auto"/>
        <w:bottom w:val="none" w:sz="0" w:space="0" w:color="auto"/>
        <w:right w:val="none" w:sz="0" w:space="0" w:color="auto"/>
      </w:divBdr>
    </w:div>
    <w:div w:id="595865067">
      <w:bodyDiv w:val="1"/>
      <w:marLeft w:val="0"/>
      <w:marRight w:val="0"/>
      <w:marTop w:val="0"/>
      <w:marBottom w:val="0"/>
      <w:divBdr>
        <w:top w:val="none" w:sz="0" w:space="0" w:color="auto"/>
        <w:left w:val="none" w:sz="0" w:space="0" w:color="auto"/>
        <w:bottom w:val="none" w:sz="0" w:space="0" w:color="auto"/>
        <w:right w:val="none" w:sz="0" w:space="0" w:color="auto"/>
      </w:divBdr>
    </w:div>
    <w:div w:id="600726692">
      <w:bodyDiv w:val="1"/>
      <w:marLeft w:val="0"/>
      <w:marRight w:val="0"/>
      <w:marTop w:val="0"/>
      <w:marBottom w:val="0"/>
      <w:divBdr>
        <w:top w:val="none" w:sz="0" w:space="0" w:color="auto"/>
        <w:left w:val="none" w:sz="0" w:space="0" w:color="auto"/>
        <w:bottom w:val="none" w:sz="0" w:space="0" w:color="auto"/>
        <w:right w:val="none" w:sz="0" w:space="0" w:color="auto"/>
      </w:divBdr>
    </w:div>
    <w:div w:id="606425835">
      <w:bodyDiv w:val="1"/>
      <w:marLeft w:val="0"/>
      <w:marRight w:val="0"/>
      <w:marTop w:val="0"/>
      <w:marBottom w:val="0"/>
      <w:divBdr>
        <w:top w:val="none" w:sz="0" w:space="0" w:color="auto"/>
        <w:left w:val="none" w:sz="0" w:space="0" w:color="auto"/>
        <w:bottom w:val="none" w:sz="0" w:space="0" w:color="auto"/>
        <w:right w:val="none" w:sz="0" w:space="0" w:color="auto"/>
      </w:divBdr>
    </w:div>
    <w:div w:id="640690425">
      <w:bodyDiv w:val="1"/>
      <w:marLeft w:val="0"/>
      <w:marRight w:val="0"/>
      <w:marTop w:val="0"/>
      <w:marBottom w:val="0"/>
      <w:divBdr>
        <w:top w:val="none" w:sz="0" w:space="0" w:color="auto"/>
        <w:left w:val="none" w:sz="0" w:space="0" w:color="auto"/>
        <w:bottom w:val="none" w:sz="0" w:space="0" w:color="auto"/>
        <w:right w:val="none" w:sz="0" w:space="0" w:color="auto"/>
      </w:divBdr>
    </w:div>
    <w:div w:id="644166014">
      <w:bodyDiv w:val="1"/>
      <w:marLeft w:val="0"/>
      <w:marRight w:val="0"/>
      <w:marTop w:val="0"/>
      <w:marBottom w:val="0"/>
      <w:divBdr>
        <w:top w:val="none" w:sz="0" w:space="0" w:color="auto"/>
        <w:left w:val="none" w:sz="0" w:space="0" w:color="auto"/>
        <w:bottom w:val="none" w:sz="0" w:space="0" w:color="auto"/>
        <w:right w:val="none" w:sz="0" w:space="0" w:color="auto"/>
      </w:divBdr>
    </w:div>
    <w:div w:id="825780947">
      <w:bodyDiv w:val="1"/>
      <w:marLeft w:val="0"/>
      <w:marRight w:val="0"/>
      <w:marTop w:val="0"/>
      <w:marBottom w:val="0"/>
      <w:divBdr>
        <w:top w:val="none" w:sz="0" w:space="0" w:color="auto"/>
        <w:left w:val="none" w:sz="0" w:space="0" w:color="auto"/>
        <w:bottom w:val="none" w:sz="0" w:space="0" w:color="auto"/>
        <w:right w:val="none" w:sz="0" w:space="0" w:color="auto"/>
      </w:divBdr>
    </w:div>
    <w:div w:id="854198143">
      <w:bodyDiv w:val="1"/>
      <w:marLeft w:val="0"/>
      <w:marRight w:val="0"/>
      <w:marTop w:val="0"/>
      <w:marBottom w:val="0"/>
      <w:divBdr>
        <w:top w:val="none" w:sz="0" w:space="0" w:color="auto"/>
        <w:left w:val="none" w:sz="0" w:space="0" w:color="auto"/>
        <w:bottom w:val="none" w:sz="0" w:space="0" w:color="auto"/>
        <w:right w:val="none" w:sz="0" w:space="0" w:color="auto"/>
      </w:divBdr>
    </w:div>
    <w:div w:id="896090667">
      <w:bodyDiv w:val="1"/>
      <w:marLeft w:val="0"/>
      <w:marRight w:val="0"/>
      <w:marTop w:val="0"/>
      <w:marBottom w:val="0"/>
      <w:divBdr>
        <w:top w:val="none" w:sz="0" w:space="0" w:color="auto"/>
        <w:left w:val="none" w:sz="0" w:space="0" w:color="auto"/>
        <w:bottom w:val="none" w:sz="0" w:space="0" w:color="auto"/>
        <w:right w:val="none" w:sz="0" w:space="0" w:color="auto"/>
      </w:divBdr>
      <w:divsChild>
        <w:div w:id="1064834511">
          <w:marLeft w:val="0"/>
          <w:marRight w:val="0"/>
          <w:marTop w:val="0"/>
          <w:marBottom w:val="0"/>
          <w:divBdr>
            <w:top w:val="none" w:sz="0" w:space="0" w:color="auto"/>
            <w:left w:val="none" w:sz="0" w:space="0" w:color="auto"/>
            <w:bottom w:val="none" w:sz="0" w:space="0" w:color="auto"/>
            <w:right w:val="none" w:sz="0" w:space="0" w:color="auto"/>
          </w:divBdr>
        </w:div>
        <w:div w:id="696659165">
          <w:marLeft w:val="0"/>
          <w:marRight w:val="0"/>
          <w:marTop w:val="0"/>
          <w:marBottom w:val="0"/>
          <w:divBdr>
            <w:top w:val="none" w:sz="0" w:space="0" w:color="auto"/>
            <w:left w:val="none" w:sz="0" w:space="0" w:color="auto"/>
            <w:bottom w:val="none" w:sz="0" w:space="0" w:color="auto"/>
            <w:right w:val="none" w:sz="0" w:space="0" w:color="auto"/>
          </w:divBdr>
        </w:div>
        <w:div w:id="716320959">
          <w:marLeft w:val="0"/>
          <w:marRight w:val="0"/>
          <w:marTop w:val="0"/>
          <w:marBottom w:val="0"/>
          <w:divBdr>
            <w:top w:val="none" w:sz="0" w:space="0" w:color="auto"/>
            <w:left w:val="none" w:sz="0" w:space="0" w:color="auto"/>
            <w:bottom w:val="none" w:sz="0" w:space="0" w:color="auto"/>
            <w:right w:val="none" w:sz="0" w:space="0" w:color="auto"/>
          </w:divBdr>
        </w:div>
        <w:div w:id="530534815">
          <w:marLeft w:val="0"/>
          <w:marRight w:val="0"/>
          <w:marTop w:val="0"/>
          <w:marBottom w:val="0"/>
          <w:divBdr>
            <w:top w:val="none" w:sz="0" w:space="0" w:color="auto"/>
            <w:left w:val="none" w:sz="0" w:space="0" w:color="auto"/>
            <w:bottom w:val="none" w:sz="0" w:space="0" w:color="auto"/>
            <w:right w:val="none" w:sz="0" w:space="0" w:color="auto"/>
          </w:divBdr>
        </w:div>
        <w:div w:id="1838113192">
          <w:marLeft w:val="0"/>
          <w:marRight w:val="0"/>
          <w:marTop w:val="0"/>
          <w:marBottom w:val="0"/>
          <w:divBdr>
            <w:top w:val="none" w:sz="0" w:space="0" w:color="auto"/>
            <w:left w:val="none" w:sz="0" w:space="0" w:color="auto"/>
            <w:bottom w:val="none" w:sz="0" w:space="0" w:color="auto"/>
            <w:right w:val="none" w:sz="0" w:space="0" w:color="auto"/>
          </w:divBdr>
        </w:div>
        <w:div w:id="279726680">
          <w:marLeft w:val="0"/>
          <w:marRight w:val="0"/>
          <w:marTop w:val="0"/>
          <w:marBottom w:val="0"/>
          <w:divBdr>
            <w:top w:val="none" w:sz="0" w:space="0" w:color="auto"/>
            <w:left w:val="none" w:sz="0" w:space="0" w:color="auto"/>
            <w:bottom w:val="none" w:sz="0" w:space="0" w:color="auto"/>
            <w:right w:val="none" w:sz="0" w:space="0" w:color="auto"/>
          </w:divBdr>
        </w:div>
        <w:div w:id="735054801">
          <w:marLeft w:val="0"/>
          <w:marRight w:val="0"/>
          <w:marTop w:val="0"/>
          <w:marBottom w:val="0"/>
          <w:divBdr>
            <w:top w:val="none" w:sz="0" w:space="0" w:color="auto"/>
            <w:left w:val="none" w:sz="0" w:space="0" w:color="auto"/>
            <w:bottom w:val="none" w:sz="0" w:space="0" w:color="auto"/>
            <w:right w:val="none" w:sz="0" w:space="0" w:color="auto"/>
          </w:divBdr>
        </w:div>
        <w:div w:id="1474714108">
          <w:marLeft w:val="0"/>
          <w:marRight w:val="0"/>
          <w:marTop w:val="0"/>
          <w:marBottom w:val="0"/>
          <w:divBdr>
            <w:top w:val="none" w:sz="0" w:space="0" w:color="auto"/>
            <w:left w:val="none" w:sz="0" w:space="0" w:color="auto"/>
            <w:bottom w:val="none" w:sz="0" w:space="0" w:color="auto"/>
            <w:right w:val="none" w:sz="0" w:space="0" w:color="auto"/>
          </w:divBdr>
        </w:div>
        <w:div w:id="1270546887">
          <w:marLeft w:val="0"/>
          <w:marRight w:val="0"/>
          <w:marTop w:val="0"/>
          <w:marBottom w:val="0"/>
          <w:divBdr>
            <w:top w:val="none" w:sz="0" w:space="0" w:color="auto"/>
            <w:left w:val="none" w:sz="0" w:space="0" w:color="auto"/>
            <w:bottom w:val="none" w:sz="0" w:space="0" w:color="auto"/>
            <w:right w:val="none" w:sz="0" w:space="0" w:color="auto"/>
          </w:divBdr>
          <w:divsChild>
            <w:div w:id="101503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87556">
      <w:bodyDiv w:val="1"/>
      <w:marLeft w:val="0"/>
      <w:marRight w:val="0"/>
      <w:marTop w:val="0"/>
      <w:marBottom w:val="0"/>
      <w:divBdr>
        <w:top w:val="none" w:sz="0" w:space="0" w:color="auto"/>
        <w:left w:val="none" w:sz="0" w:space="0" w:color="auto"/>
        <w:bottom w:val="none" w:sz="0" w:space="0" w:color="auto"/>
        <w:right w:val="none" w:sz="0" w:space="0" w:color="auto"/>
      </w:divBdr>
    </w:div>
    <w:div w:id="1014379339">
      <w:bodyDiv w:val="1"/>
      <w:marLeft w:val="0"/>
      <w:marRight w:val="0"/>
      <w:marTop w:val="0"/>
      <w:marBottom w:val="0"/>
      <w:divBdr>
        <w:top w:val="none" w:sz="0" w:space="0" w:color="auto"/>
        <w:left w:val="none" w:sz="0" w:space="0" w:color="auto"/>
        <w:bottom w:val="none" w:sz="0" w:space="0" w:color="auto"/>
        <w:right w:val="none" w:sz="0" w:space="0" w:color="auto"/>
      </w:divBdr>
    </w:div>
    <w:div w:id="1262379045">
      <w:bodyDiv w:val="1"/>
      <w:marLeft w:val="0"/>
      <w:marRight w:val="0"/>
      <w:marTop w:val="0"/>
      <w:marBottom w:val="0"/>
      <w:divBdr>
        <w:top w:val="none" w:sz="0" w:space="0" w:color="auto"/>
        <w:left w:val="none" w:sz="0" w:space="0" w:color="auto"/>
        <w:bottom w:val="none" w:sz="0" w:space="0" w:color="auto"/>
        <w:right w:val="none" w:sz="0" w:space="0" w:color="auto"/>
      </w:divBdr>
    </w:div>
    <w:div w:id="1381859223">
      <w:bodyDiv w:val="1"/>
      <w:marLeft w:val="0"/>
      <w:marRight w:val="0"/>
      <w:marTop w:val="0"/>
      <w:marBottom w:val="0"/>
      <w:divBdr>
        <w:top w:val="none" w:sz="0" w:space="0" w:color="auto"/>
        <w:left w:val="none" w:sz="0" w:space="0" w:color="auto"/>
        <w:bottom w:val="none" w:sz="0" w:space="0" w:color="auto"/>
        <w:right w:val="none" w:sz="0" w:space="0" w:color="auto"/>
      </w:divBdr>
    </w:div>
    <w:div w:id="1502230830">
      <w:bodyDiv w:val="1"/>
      <w:marLeft w:val="0"/>
      <w:marRight w:val="0"/>
      <w:marTop w:val="0"/>
      <w:marBottom w:val="0"/>
      <w:divBdr>
        <w:top w:val="none" w:sz="0" w:space="0" w:color="auto"/>
        <w:left w:val="none" w:sz="0" w:space="0" w:color="auto"/>
        <w:bottom w:val="none" w:sz="0" w:space="0" w:color="auto"/>
        <w:right w:val="none" w:sz="0" w:space="0" w:color="auto"/>
      </w:divBdr>
      <w:divsChild>
        <w:div w:id="268855457">
          <w:marLeft w:val="0"/>
          <w:marRight w:val="0"/>
          <w:marTop w:val="0"/>
          <w:marBottom w:val="0"/>
          <w:divBdr>
            <w:top w:val="none" w:sz="0" w:space="0" w:color="auto"/>
            <w:left w:val="none" w:sz="0" w:space="0" w:color="auto"/>
            <w:bottom w:val="none" w:sz="0" w:space="0" w:color="auto"/>
            <w:right w:val="none" w:sz="0" w:space="0" w:color="auto"/>
          </w:divBdr>
          <w:divsChild>
            <w:div w:id="1397969019">
              <w:marLeft w:val="0"/>
              <w:marRight w:val="0"/>
              <w:marTop w:val="0"/>
              <w:marBottom w:val="0"/>
              <w:divBdr>
                <w:top w:val="none" w:sz="0" w:space="0" w:color="auto"/>
                <w:left w:val="none" w:sz="0" w:space="0" w:color="auto"/>
                <w:bottom w:val="none" w:sz="0" w:space="0" w:color="auto"/>
                <w:right w:val="none" w:sz="0" w:space="0" w:color="auto"/>
              </w:divBdr>
            </w:div>
          </w:divsChild>
        </w:div>
        <w:div w:id="393627949">
          <w:marLeft w:val="0"/>
          <w:marRight w:val="0"/>
          <w:marTop w:val="0"/>
          <w:marBottom w:val="0"/>
          <w:divBdr>
            <w:top w:val="none" w:sz="0" w:space="0" w:color="auto"/>
            <w:left w:val="none" w:sz="0" w:space="0" w:color="auto"/>
            <w:bottom w:val="none" w:sz="0" w:space="0" w:color="auto"/>
            <w:right w:val="none" w:sz="0" w:space="0" w:color="auto"/>
          </w:divBdr>
          <w:divsChild>
            <w:div w:id="336929725">
              <w:marLeft w:val="0"/>
              <w:marRight w:val="0"/>
              <w:marTop w:val="0"/>
              <w:marBottom w:val="0"/>
              <w:divBdr>
                <w:top w:val="none" w:sz="0" w:space="0" w:color="auto"/>
                <w:left w:val="none" w:sz="0" w:space="0" w:color="auto"/>
                <w:bottom w:val="none" w:sz="0" w:space="0" w:color="auto"/>
                <w:right w:val="none" w:sz="0" w:space="0" w:color="auto"/>
              </w:divBdr>
            </w:div>
          </w:divsChild>
        </w:div>
        <w:div w:id="401566423">
          <w:marLeft w:val="0"/>
          <w:marRight w:val="0"/>
          <w:marTop w:val="0"/>
          <w:marBottom w:val="0"/>
          <w:divBdr>
            <w:top w:val="none" w:sz="0" w:space="0" w:color="auto"/>
            <w:left w:val="none" w:sz="0" w:space="0" w:color="auto"/>
            <w:bottom w:val="none" w:sz="0" w:space="0" w:color="auto"/>
            <w:right w:val="none" w:sz="0" w:space="0" w:color="auto"/>
          </w:divBdr>
          <w:divsChild>
            <w:div w:id="410007483">
              <w:marLeft w:val="0"/>
              <w:marRight w:val="0"/>
              <w:marTop w:val="0"/>
              <w:marBottom w:val="0"/>
              <w:divBdr>
                <w:top w:val="none" w:sz="0" w:space="0" w:color="auto"/>
                <w:left w:val="none" w:sz="0" w:space="0" w:color="auto"/>
                <w:bottom w:val="none" w:sz="0" w:space="0" w:color="auto"/>
                <w:right w:val="none" w:sz="0" w:space="0" w:color="auto"/>
              </w:divBdr>
            </w:div>
          </w:divsChild>
        </w:div>
        <w:div w:id="475076262">
          <w:marLeft w:val="0"/>
          <w:marRight w:val="0"/>
          <w:marTop w:val="0"/>
          <w:marBottom w:val="0"/>
          <w:divBdr>
            <w:top w:val="none" w:sz="0" w:space="0" w:color="auto"/>
            <w:left w:val="none" w:sz="0" w:space="0" w:color="auto"/>
            <w:bottom w:val="none" w:sz="0" w:space="0" w:color="auto"/>
            <w:right w:val="none" w:sz="0" w:space="0" w:color="auto"/>
          </w:divBdr>
          <w:divsChild>
            <w:div w:id="806170421">
              <w:marLeft w:val="0"/>
              <w:marRight w:val="0"/>
              <w:marTop w:val="0"/>
              <w:marBottom w:val="0"/>
              <w:divBdr>
                <w:top w:val="none" w:sz="0" w:space="0" w:color="auto"/>
                <w:left w:val="none" w:sz="0" w:space="0" w:color="auto"/>
                <w:bottom w:val="none" w:sz="0" w:space="0" w:color="auto"/>
                <w:right w:val="none" w:sz="0" w:space="0" w:color="auto"/>
              </w:divBdr>
            </w:div>
          </w:divsChild>
        </w:div>
        <w:div w:id="540047944">
          <w:marLeft w:val="0"/>
          <w:marRight w:val="0"/>
          <w:marTop w:val="0"/>
          <w:marBottom w:val="750"/>
          <w:divBdr>
            <w:top w:val="none" w:sz="0" w:space="0" w:color="auto"/>
            <w:left w:val="none" w:sz="0" w:space="0" w:color="auto"/>
            <w:bottom w:val="none" w:sz="0" w:space="0" w:color="auto"/>
            <w:right w:val="none" w:sz="0" w:space="0" w:color="auto"/>
          </w:divBdr>
          <w:divsChild>
            <w:div w:id="2043630852">
              <w:marLeft w:val="0"/>
              <w:marRight w:val="0"/>
              <w:marTop w:val="0"/>
              <w:marBottom w:val="0"/>
              <w:divBdr>
                <w:top w:val="none" w:sz="0" w:space="0" w:color="auto"/>
                <w:left w:val="none" w:sz="0" w:space="0" w:color="auto"/>
                <w:bottom w:val="none" w:sz="0" w:space="0" w:color="auto"/>
                <w:right w:val="none" w:sz="0" w:space="0" w:color="auto"/>
              </w:divBdr>
            </w:div>
          </w:divsChild>
        </w:div>
        <w:div w:id="619191124">
          <w:marLeft w:val="0"/>
          <w:marRight w:val="0"/>
          <w:marTop w:val="0"/>
          <w:marBottom w:val="0"/>
          <w:divBdr>
            <w:top w:val="none" w:sz="0" w:space="0" w:color="auto"/>
            <w:left w:val="none" w:sz="0" w:space="0" w:color="auto"/>
            <w:bottom w:val="none" w:sz="0" w:space="0" w:color="auto"/>
            <w:right w:val="none" w:sz="0" w:space="0" w:color="auto"/>
          </w:divBdr>
          <w:divsChild>
            <w:div w:id="1459953987">
              <w:marLeft w:val="0"/>
              <w:marRight w:val="0"/>
              <w:marTop w:val="0"/>
              <w:marBottom w:val="0"/>
              <w:divBdr>
                <w:top w:val="none" w:sz="0" w:space="0" w:color="auto"/>
                <w:left w:val="none" w:sz="0" w:space="0" w:color="auto"/>
                <w:bottom w:val="none" w:sz="0" w:space="0" w:color="auto"/>
                <w:right w:val="none" w:sz="0" w:space="0" w:color="auto"/>
              </w:divBdr>
            </w:div>
          </w:divsChild>
        </w:div>
        <w:div w:id="844512070">
          <w:marLeft w:val="0"/>
          <w:marRight w:val="0"/>
          <w:marTop w:val="0"/>
          <w:marBottom w:val="0"/>
          <w:divBdr>
            <w:top w:val="none" w:sz="0" w:space="0" w:color="auto"/>
            <w:left w:val="none" w:sz="0" w:space="0" w:color="auto"/>
            <w:bottom w:val="none" w:sz="0" w:space="0" w:color="auto"/>
            <w:right w:val="none" w:sz="0" w:space="0" w:color="auto"/>
          </w:divBdr>
          <w:divsChild>
            <w:div w:id="1154638599">
              <w:marLeft w:val="0"/>
              <w:marRight w:val="0"/>
              <w:marTop w:val="0"/>
              <w:marBottom w:val="0"/>
              <w:divBdr>
                <w:top w:val="none" w:sz="0" w:space="0" w:color="auto"/>
                <w:left w:val="none" w:sz="0" w:space="0" w:color="auto"/>
                <w:bottom w:val="none" w:sz="0" w:space="0" w:color="auto"/>
                <w:right w:val="none" w:sz="0" w:space="0" w:color="auto"/>
              </w:divBdr>
            </w:div>
          </w:divsChild>
        </w:div>
        <w:div w:id="1239292940">
          <w:marLeft w:val="0"/>
          <w:marRight w:val="0"/>
          <w:marTop w:val="0"/>
          <w:marBottom w:val="0"/>
          <w:divBdr>
            <w:top w:val="none" w:sz="0" w:space="0" w:color="auto"/>
            <w:left w:val="none" w:sz="0" w:space="0" w:color="auto"/>
            <w:bottom w:val="none" w:sz="0" w:space="0" w:color="auto"/>
            <w:right w:val="none" w:sz="0" w:space="0" w:color="auto"/>
          </w:divBdr>
          <w:divsChild>
            <w:div w:id="548078848">
              <w:marLeft w:val="0"/>
              <w:marRight w:val="0"/>
              <w:marTop w:val="0"/>
              <w:marBottom w:val="0"/>
              <w:divBdr>
                <w:top w:val="none" w:sz="0" w:space="0" w:color="auto"/>
                <w:left w:val="none" w:sz="0" w:space="0" w:color="auto"/>
                <w:bottom w:val="none" w:sz="0" w:space="0" w:color="auto"/>
                <w:right w:val="none" w:sz="0" w:space="0" w:color="auto"/>
              </w:divBdr>
            </w:div>
          </w:divsChild>
        </w:div>
        <w:div w:id="1763603189">
          <w:marLeft w:val="0"/>
          <w:marRight w:val="0"/>
          <w:marTop w:val="0"/>
          <w:marBottom w:val="0"/>
          <w:divBdr>
            <w:top w:val="none" w:sz="0" w:space="0" w:color="auto"/>
            <w:left w:val="none" w:sz="0" w:space="0" w:color="auto"/>
            <w:bottom w:val="none" w:sz="0" w:space="0" w:color="auto"/>
            <w:right w:val="none" w:sz="0" w:space="0" w:color="auto"/>
          </w:divBdr>
          <w:divsChild>
            <w:div w:id="1815952594">
              <w:marLeft w:val="0"/>
              <w:marRight w:val="0"/>
              <w:marTop w:val="0"/>
              <w:marBottom w:val="0"/>
              <w:divBdr>
                <w:top w:val="none" w:sz="0" w:space="0" w:color="auto"/>
                <w:left w:val="none" w:sz="0" w:space="0" w:color="auto"/>
                <w:bottom w:val="none" w:sz="0" w:space="0" w:color="auto"/>
                <w:right w:val="none" w:sz="0" w:space="0" w:color="auto"/>
              </w:divBdr>
            </w:div>
          </w:divsChild>
        </w:div>
        <w:div w:id="1950045645">
          <w:marLeft w:val="0"/>
          <w:marRight w:val="0"/>
          <w:marTop w:val="0"/>
          <w:marBottom w:val="0"/>
          <w:divBdr>
            <w:top w:val="none" w:sz="0" w:space="0" w:color="auto"/>
            <w:left w:val="none" w:sz="0" w:space="0" w:color="auto"/>
            <w:bottom w:val="none" w:sz="0" w:space="0" w:color="auto"/>
            <w:right w:val="none" w:sz="0" w:space="0" w:color="auto"/>
          </w:divBdr>
          <w:divsChild>
            <w:div w:id="443232159">
              <w:marLeft w:val="0"/>
              <w:marRight w:val="0"/>
              <w:marTop w:val="0"/>
              <w:marBottom w:val="0"/>
              <w:divBdr>
                <w:top w:val="none" w:sz="0" w:space="0" w:color="auto"/>
                <w:left w:val="none" w:sz="0" w:space="0" w:color="auto"/>
                <w:bottom w:val="none" w:sz="0" w:space="0" w:color="auto"/>
                <w:right w:val="none" w:sz="0" w:space="0" w:color="auto"/>
              </w:divBdr>
            </w:div>
          </w:divsChild>
        </w:div>
        <w:div w:id="1967007194">
          <w:marLeft w:val="0"/>
          <w:marRight w:val="0"/>
          <w:marTop w:val="0"/>
          <w:marBottom w:val="0"/>
          <w:divBdr>
            <w:top w:val="none" w:sz="0" w:space="0" w:color="auto"/>
            <w:left w:val="none" w:sz="0" w:space="0" w:color="auto"/>
            <w:bottom w:val="none" w:sz="0" w:space="0" w:color="auto"/>
            <w:right w:val="none" w:sz="0" w:space="0" w:color="auto"/>
          </w:divBdr>
          <w:divsChild>
            <w:div w:id="239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2973">
      <w:bodyDiv w:val="1"/>
      <w:marLeft w:val="0"/>
      <w:marRight w:val="0"/>
      <w:marTop w:val="0"/>
      <w:marBottom w:val="0"/>
      <w:divBdr>
        <w:top w:val="none" w:sz="0" w:space="0" w:color="auto"/>
        <w:left w:val="none" w:sz="0" w:space="0" w:color="auto"/>
        <w:bottom w:val="none" w:sz="0" w:space="0" w:color="auto"/>
        <w:right w:val="none" w:sz="0" w:space="0" w:color="auto"/>
      </w:divBdr>
    </w:div>
    <w:div w:id="1734501658">
      <w:bodyDiv w:val="1"/>
      <w:marLeft w:val="0"/>
      <w:marRight w:val="0"/>
      <w:marTop w:val="0"/>
      <w:marBottom w:val="0"/>
      <w:divBdr>
        <w:top w:val="none" w:sz="0" w:space="0" w:color="auto"/>
        <w:left w:val="none" w:sz="0" w:space="0" w:color="auto"/>
        <w:bottom w:val="none" w:sz="0" w:space="0" w:color="auto"/>
        <w:right w:val="none" w:sz="0" w:space="0" w:color="auto"/>
      </w:divBdr>
    </w:div>
    <w:div w:id="1826969807">
      <w:bodyDiv w:val="1"/>
      <w:marLeft w:val="0"/>
      <w:marRight w:val="0"/>
      <w:marTop w:val="0"/>
      <w:marBottom w:val="0"/>
      <w:divBdr>
        <w:top w:val="none" w:sz="0" w:space="0" w:color="auto"/>
        <w:left w:val="none" w:sz="0" w:space="0" w:color="auto"/>
        <w:bottom w:val="none" w:sz="0" w:space="0" w:color="auto"/>
        <w:right w:val="none" w:sz="0" w:space="0" w:color="auto"/>
      </w:divBdr>
      <w:divsChild>
        <w:div w:id="729183757">
          <w:marLeft w:val="0"/>
          <w:marRight w:val="108"/>
          <w:marTop w:val="18"/>
          <w:marBottom w:val="108"/>
          <w:divBdr>
            <w:top w:val="none" w:sz="0" w:space="0" w:color="auto"/>
            <w:left w:val="none" w:sz="0" w:space="0" w:color="auto"/>
            <w:bottom w:val="none" w:sz="0" w:space="0" w:color="auto"/>
            <w:right w:val="none" w:sz="0" w:space="0" w:color="auto"/>
          </w:divBdr>
          <w:divsChild>
            <w:div w:id="870916513">
              <w:marLeft w:val="0"/>
              <w:marRight w:val="0"/>
              <w:marTop w:val="0"/>
              <w:marBottom w:val="0"/>
              <w:divBdr>
                <w:top w:val="none" w:sz="0" w:space="0" w:color="auto"/>
                <w:left w:val="none" w:sz="0" w:space="0" w:color="auto"/>
                <w:bottom w:val="none" w:sz="0" w:space="0" w:color="auto"/>
                <w:right w:val="none" w:sz="0" w:space="0" w:color="auto"/>
              </w:divBdr>
              <w:divsChild>
                <w:div w:id="1157762884">
                  <w:marLeft w:val="0"/>
                  <w:marRight w:val="0"/>
                  <w:marTop w:val="0"/>
                  <w:marBottom w:val="0"/>
                  <w:divBdr>
                    <w:top w:val="none" w:sz="0" w:space="0" w:color="auto"/>
                    <w:left w:val="none" w:sz="0" w:space="0" w:color="auto"/>
                    <w:bottom w:val="none" w:sz="0" w:space="0" w:color="auto"/>
                    <w:right w:val="none" w:sz="0" w:space="0" w:color="auto"/>
                  </w:divBdr>
                  <w:divsChild>
                    <w:div w:id="244262730">
                      <w:marLeft w:val="0"/>
                      <w:marRight w:val="0"/>
                      <w:marTop w:val="0"/>
                      <w:marBottom w:val="0"/>
                      <w:divBdr>
                        <w:top w:val="none" w:sz="0" w:space="0" w:color="auto"/>
                        <w:left w:val="none" w:sz="0" w:space="0" w:color="auto"/>
                        <w:bottom w:val="none" w:sz="0" w:space="0" w:color="auto"/>
                        <w:right w:val="none" w:sz="0" w:space="0" w:color="auto"/>
                      </w:divBdr>
                      <w:divsChild>
                        <w:div w:id="2009861625">
                          <w:marLeft w:val="0"/>
                          <w:marRight w:val="0"/>
                          <w:marTop w:val="0"/>
                          <w:marBottom w:val="0"/>
                          <w:divBdr>
                            <w:top w:val="none" w:sz="0" w:space="0" w:color="auto"/>
                            <w:left w:val="none" w:sz="0" w:space="0" w:color="auto"/>
                            <w:bottom w:val="none" w:sz="0" w:space="0" w:color="auto"/>
                            <w:right w:val="none" w:sz="0" w:space="0" w:color="auto"/>
                          </w:divBdr>
                        </w:div>
                      </w:divsChild>
                    </w:div>
                    <w:div w:id="907768986">
                      <w:marLeft w:val="0"/>
                      <w:marRight w:val="0"/>
                      <w:marTop w:val="0"/>
                      <w:marBottom w:val="0"/>
                      <w:divBdr>
                        <w:top w:val="none" w:sz="0" w:space="0" w:color="auto"/>
                        <w:left w:val="none" w:sz="0" w:space="0" w:color="auto"/>
                        <w:bottom w:val="none" w:sz="0" w:space="0" w:color="auto"/>
                        <w:right w:val="none" w:sz="0" w:space="0" w:color="auto"/>
                      </w:divBdr>
                    </w:div>
                    <w:div w:id="1145774284">
                      <w:marLeft w:val="0"/>
                      <w:marRight w:val="0"/>
                      <w:marTop w:val="0"/>
                      <w:marBottom w:val="0"/>
                      <w:divBdr>
                        <w:top w:val="none" w:sz="0" w:space="0" w:color="auto"/>
                        <w:left w:val="none" w:sz="0" w:space="0" w:color="auto"/>
                        <w:bottom w:val="none" w:sz="0" w:space="0" w:color="auto"/>
                        <w:right w:val="none" w:sz="0" w:space="0" w:color="auto"/>
                      </w:divBdr>
                    </w:div>
                    <w:div w:id="1145855324">
                      <w:marLeft w:val="0"/>
                      <w:marRight w:val="0"/>
                      <w:marTop w:val="0"/>
                      <w:marBottom w:val="0"/>
                      <w:divBdr>
                        <w:top w:val="none" w:sz="0" w:space="0" w:color="auto"/>
                        <w:left w:val="none" w:sz="0" w:space="0" w:color="auto"/>
                        <w:bottom w:val="none" w:sz="0" w:space="0" w:color="auto"/>
                        <w:right w:val="none" w:sz="0" w:space="0" w:color="auto"/>
                      </w:divBdr>
                    </w:div>
                    <w:div w:id="14022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703796">
      <w:bodyDiv w:val="1"/>
      <w:marLeft w:val="0"/>
      <w:marRight w:val="0"/>
      <w:marTop w:val="0"/>
      <w:marBottom w:val="0"/>
      <w:divBdr>
        <w:top w:val="none" w:sz="0" w:space="0" w:color="auto"/>
        <w:left w:val="none" w:sz="0" w:space="0" w:color="auto"/>
        <w:bottom w:val="none" w:sz="0" w:space="0" w:color="auto"/>
        <w:right w:val="none" w:sz="0" w:space="0" w:color="auto"/>
      </w:divBdr>
    </w:div>
    <w:div w:id="1917015925">
      <w:bodyDiv w:val="1"/>
      <w:marLeft w:val="0"/>
      <w:marRight w:val="0"/>
      <w:marTop w:val="0"/>
      <w:marBottom w:val="0"/>
      <w:divBdr>
        <w:top w:val="none" w:sz="0" w:space="0" w:color="auto"/>
        <w:left w:val="none" w:sz="0" w:space="0" w:color="auto"/>
        <w:bottom w:val="none" w:sz="0" w:space="0" w:color="auto"/>
        <w:right w:val="none" w:sz="0" w:space="0" w:color="auto"/>
      </w:divBdr>
    </w:div>
    <w:div w:id="1948154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60.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90.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0.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0.png"/><Relationship Id="rId32" Type="http://schemas.openxmlformats.org/officeDocument/2006/relationships/image" Target="media/image80.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0.png"/><Relationship Id="rId28" Type="http://schemas.openxmlformats.org/officeDocument/2006/relationships/image" Target="media/image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20.png"/><Relationship Id="rId3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hyperlink" Target="https://github.com/JuliusWelzel/tremor_feedback_jw" TargetMode="External"/><Relationship Id="rId30" Type="http://schemas.openxmlformats.org/officeDocument/2006/relationships/image" Target="media/image9.png"/><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EC4A3-D4BD-F344-A00C-4E3F720E3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9300</Words>
  <Characters>53012</Characters>
  <Application>Microsoft Office Word</Application>
  <DocSecurity>0</DocSecurity>
  <Lines>441</Lines>
  <Paragraphs>124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espivey@cm.utexas.edu</dc:creator>
  <cp:keywords/>
  <dc:description/>
  <cp:lastModifiedBy>Julius Welzel</cp:lastModifiedBy>
  <cp:revision>2</cp:revision>
  <cp:lastPrinted>2019-02-11T20:28:00Z</cp:lastPrinted>
  <dcterms:created xsi:type="dcterms:W3CDTF">2023-08-18T08:06:00Z</dcterms:created>
  <dcterms:modified xsi:type="dcterms:W3CDTF">2023-08-18T08:06:00Z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http://www.zotero.org/styles/cell</vt:lpwstr>
  </property>
  <property fmtid="{D5CDD505-2E9C-101B-9397-08002B2CF9AE}" pid="5" name="Mendeley Recent Style Name 1_1">
    <vt:lpwstr>Cell</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y fmtid="{D5CDD505-2E9C-101B-9397-08002B2CF9AE}" pid="22" name="Mendeley Document_1">
    <vt:lpwstr>True</vt:lpwstr>
  </property>
  <property fmtid="{D5CDD505-2E9C-101B-9397-08002B2CF9AE}" pid="23" name="Mendeley Unique User Id_1">
    <vt:lpwstr>50106319-34c4-3454-b865-6c8138c2612c</vt:lpwstr>
  </property>
  <property fmtid="{D5CDD505-2E9C-101B-9397-08002B2CF9AE}" pid="24" name="Mendeley Citation Style_1">
    <vt:lpwstr>http://www.zotero.org/styles/nature</vt:lpwstr>
  </property>
  <property fmtid="{D5CDD505-2E9C-101B-9397-08002B2CF9AE}" pid="25" name="ZOTERO_PREF_1">
    <vt:lpwstr>&lt;data data-version="3" zotero-version="6.0.23-beta.5+bc07bf803"&gt;&lt;session id="UFYC43hx"/&gt;&lt;style id="http://www.zotero.org/styles/apa" locale="de-DE" hasBibliography="1" bibliographyStyleHasBeenSet="1"/&gt;&lt;prefs&gt;&lt;pref name="fieldType" value="Field"/&gt;&lt;pref nam</vt:lpwstr>
  </property>
  <property fmtid="{D5CDD505-2E9C-101B-9397-08002B2CF9AE}" pid="26" name="ZOTERO_PREF_2">
    <vt:lpwstr>e="automaticJournalAbbreviations" value="true"/&gt;&lt;/prefs&gt;&lt;/data&gt;</vt:lpwstr>
  </property>
</Properties>
</file>